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BC7D2" w14:textId="77777777" w:rsidR="00A72810" w:rsidRDefault="000568B7">
      <w:pPr>
        <w:spacing w:after="0" w:line="216" w:lineRule="auto"/>
        <w:ind w:left="1001" w:right="991"/>
        <w:jc w:val="center"/>
      </w:pPr>
      <w:bookmarkStart w:id="0" w:name="_Hlk199234216"/>
      <w:bookmarkEnd w:id="0"/>
      <w:r>
        <w:rPr>
          <w:b/>
          <w:sz w:val="29"/>
        </w:rPr>
        <w:t>Master 2 Bio-informatique Moléculaire : Méthodes et Analyses</w:t>
      </w:r>
    </w:p>
    <w:p w14:paraId="3F5D9470" w14:textId="77777777" w:rsidR="00A72810" w:rsidRDefault="000568B7">
      <w:pPr>
        <w:spacing w:after="269" w:line="265" w:lineRule="auto"/>
        <w:jc w:val="center"/>
      </w:pPr>
      <w:r>
        <w:t>2024-2025</w:t>
      </w:r>
    </w:p>
    <w:p w14:paraId="04145BAA" w14:textId="77777777" w:rsidR="00A72810" w:rsidRDefault="000568B7">
      <w:pPr>
        <w:spacing w:after="29" w:line="265" w:lineRule="auto"/>
        <w:jc w:val="center"/>
      </w:pPr>
      <w:r>
        <w:rPr>
          <w:sz w:val="24"/>
        </w:rPr>
        <w:t>Opérée au sein de :</w:t>
      </w:r>
    </w:p>
    <w:p w14:paraId="1C0D4D78" w14:textId="77777777" w:rsidR="00A72810" w:rsidRDefault="000568B7">
      <w:pPr>
        <w:spacing w:after="440" w:line="259" w:lineRule="auto"/>
        <w:ind w:left="0" w:firstLine="0"/>
        <w:jc w:val="center"/>
      </w:pPr>
      <w:r>
        <w:rPr>
          <w:b/>
          <w:sz w:val="24"/>
        </w:rPr>
        <w:t>Université Claude Bernard Lyon 1</w:t>
      </w:r>
    </w:p>
    <w:p w14:paraId="4561BDB9" w14:textId="77777777" w:rsidR="00A72810" w:rsidRDefault="000568B7">
      <w:pPr>
        <w:spacing w:after="283" w:line="265" w:lineRule="auto"/>
        <w:jc w:val="center"/>
      </w:pPr>
      <w:r>
        <w:rPr>
          <w:b/>
          <w:sz w:val="24"/>
        </w:rPr>
        <w:t xml:space="preserve">UE </w:t>
      </w:r>
      <w:r>
        <w:rPr>
          <w:sz w:val="24"/>
        </w:rPr>
        <w:t>: UE-BIO2461M Stage Entreprise / Laboratoire 2</w:t>
      </w:r>
    </w:p>
    <w:p w14:paraId="51B846D6" w14:textId="77777777" w:rsidR="00A72810" w:rsidRDefault="000568B7">
      <w:pPr>
        <w:spacing w:after="0" w:line="265" w:lineRule="auto"/>
        <w:jc w:val="center"/>
      </w:pPr>
      <w:r>
        <w:rPr>
          <w:b/>
          <w:sz w:val="24"/>
        </w:rPr>
        <w:t xml:space="preserve">Stage </w:t>
      </w:r>
      <w:r>
        <w:rPr>
          <w:sz w:val="24"/>
        </w:rPr>
        <w:t>: Centre de Recherche en Cancérologie de Lyon</w:t>
      </w:r>
    </w:p>
    <w:p w14:paraId="25825769" w14:textId="77777777" w:rsidR="00A72810" w:rsidRDefault="000568B7">
      <w:pPr>
        <w:spacing w:after="270" w:line="259" w:lineRule="auto"/>
        <w:ind w:left="1262" w:firstLine="0"/>
        <w:jc w:val="left"/>
      </w:pPr>
      <w:r>
        <w:rPr>
          <w:noProof/>
          <w:lang w:val="en-GB" w:eastAsia="en-GB"/>
        </w:rPr>
        <w:drawing>
          <wp:anchor distT="0" distB="0" distL="114300" distR="114300" simplePos="0" relativeHeight="251658240" behindDoc="0" locked="0" layoutInCell="1" allowOverlap="0" wp14:anchorId="4E818FFE" wp14:editId="5B7DE607">
            <wp:simplePos x="0" y="0"/>
            <wp:positionH relativeFrom="page">
              <wp:posOffset>1475994</wp:posOffset>
            </wp:positionH>
            <wp:positionV relativeFrom="page">
              <wp:posOffset>511834</wp:posOffset>
            </wp:positionV>
            <wp:extent cx="4608045" cy="1204762"/>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4608045" cy="1204762"/>
                    </a:xfrm>
                    <a:prstGeom prst="rect">
                      <a:avLst/>
                    </a:prstGeom>
                  </pic:spPr>
                </pic:pic>
              </a:graphicData>
            </a:graphic>
          </wp:anchor>
        </w:drawing>
      </w:r>
      <w:r>
        <w:rPr>
          <w:sz w:val="24"/>
        </w:rPr>
        <w:t xml:space="preserve">Équipe </w:t>
      </w:r>
      <w:proofErr w:type="spellStart"/>
      <w:r>
        <w:rPr>
          <w:sz w:val="24"/>
        </w:rPr>
        <w:t>Saintigny</w:t>
      </w:r>
      <w:proofErr w:type="spellEnd"/>
      <w:r>
        <w:rPr>
          <w:sz w:val="24"/>
        </w:rPr>
        <w:t xml:space="preserve"> – Analyse intégrée de la dynamique du cancer</w:t>
      </w:r>
    </w:p>
    <w:p w14:paraId="14601E8E" w14:textId="77777777" w:rsidR="00A72810" w:rsidRDefault="000568B7">
      <w:pPr>
        <w:spacing w:after="756" w:line="265" w:lineRule="auto"/>
        <w:jc w:val="center"/>
      </w:pPr>
      <w:r>
        <w:rPr>
          <w:b/>
          <w:sz w:val="24"/>
        </w:rPr>
        <w:t xml:space="preserve">Encadrant </w:t>
      </w:r>
      <w:r>
        <w:rPr>
          <w:sz w:val="24"/>
        </w:rPr>
        <w:t>: Dr Pierre Martinez</w:t>
      </w:r>
    </w:p>
    <w:p w14:paraId="4680E508" w14:textId="77777777" w:rsidR="00A72810" w:rsidRDefault="000568B7">
      <w:pPr>
        <w:spacing w:after="0" w:line="259" w:lineRule="auto"/>
        <w:ind w:left="1673" w:firstLine="0"/>
        <w:jc w:val="left"/>
      </w:pPr>
      <w:r>
        <w:rPr>
          <w:b/>
          <w:sz w:val="41"/>
        </w:rPr>
        <w:t>Bio-informatique et cancer :</w:t>
      </w:r>
    </w:p>
    <w:p w14:paraId="59DF4DA1" w14:textId="77777777" w:rsidR="00A72810" w:rsidRDefault="000568B7">
      <w:pPr>
        <w:spacing w:after="203" w:line="259" w:lineRule="auto"/>
        <w:ind w:left="0" w:firstLine="0"/>
        <w:jc w:val="center"/>
      </w:pPr>
      <w:r>
        <w:rPr>
          <w:b/>
          <w:sz w:val="41"/>
        </w:rPr>
        <w:t>TITRE</w:t>
      </w:r>
    </w:p>
    <w:p w14:paraId="66B1FEA4" w14:textId="77777777" w:rsidR="00A72810" w:rsidRDefault="000568B7">
      <w:pPr>
        <w:spacing w:after="368" w:line="259" w:lineRule="auto"/>
        <w:ind w:left="3118" w:firstLine="0"/>
        <w:jc w:val="left"/>
      </w:pPr>
      <w:r>
        <w:rPr>
          <w:noProof/>
          <w:lang w:val="en-GB" w:eastAsia="en-GB"/>
        </w:rPr>
        <mc:AlternateContent>
          <mc:Choice Requires="wps">
            <w:drawing>
              <wp:anchor distT="0" distB="0" distL="114300" distR="114300" simplePos="0" relativeHeight="251659264" behindDoc="0" locked="0" layoutInCell="1" allowOverlap="1" wp14:anchorId="07EE83D2" wp14:editId="6443CAA1">
                <wp:simplePos x="0" y="0"/>
                <wp:positionH relativeFrom="margin">
                  <wp:align>center</wp:align>
                </wp:positionH>
                <wp:positionV relativeFrom="paragraph">
                  <wp:posOffset>252095</wp:posOffset>
                </wp:positionV>
                <wp:extent cx="2615988" cy="745066"/>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2615988" cy="745066"/>
                        </a:xfrm>
                        <a:prstGeom prst="rect">
                          <a:avLst/>
                        </a:prstGeom>
                        <a:solidFill>
                          <a:schemeClr val="lt1"/>
                        </a:solidFill>
                        <a:ln w="6350">
                          <a:noFill/>
                        </a:ln>
                      </wps:spPr>
                      <wps:txbx>
                        <w:txbxContent>
                          <w:p w14:paraId="32D3FE17" w14:textId="77777777" w:rsidR="003E43C3" w:rsidRDefault="003E43C3" w:rsidP="000568B7">
                            <w:pPr>
                              <w:spacing w:after="52" w:line="216" w:lineRule="auto"/>
                              <w:ind w:left="1001" w:right="991"/>
                              <w:jc w:val="center"/>
                            </w:pPr>
                            <w:r>
                              <w:rPr>
                                <w:b/>
                                <w:sz w:val="29"/>
                              </w:rPr>
                              <w:t xml:space="preserve">Jordan </w:t>
                            </w:r>
                            <w:proofErr w:type="spellStart"/>
                            <w:r>
                              <w:rPr>
                                <w:b/>
                                <w:sz w:val="29"/>
                              </w:rPr>
                              <w:t>Dutel</w:t>
                            </w:r>
                            <w:proofErr w:type="spellEnd"/>
                          </w:p>
                          <w:p w14:paraId="09C77AE5" w14:textId="77777777" w:rsidR="003E43C3" w:rsidRDefault="003E43C3">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EE83D2" id="_x0000_t202" coordsize="21600,21600" o:spt="202" path="m,l,21600r21600,l21600,xe">
                <v:stroke joinstyle="miter"/>
                <v:path gradientshapeok="t" o:connecttype="rect"/>
              </v:shapetype>
              <v:shape id="Zone de texte 1" o:spid="_x0000_s1026" type="#_x0000_t202" style="position:absolute;left:0;text-align:left;margin-left:0;margin-top:19.85pt;width:206pt;height:58.6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" fillcolor="white [3201]" stroked="f" strokeweight=".5pt">
                <v:textbox>
                  <w:txbxContent>
                    <w:p w14:paraId="32D3FE17" w14:textId="77777777" w:rsidR="003E43C3" w:rsidRDefault="003E43C3" w:rsidP="000568B7">
                      <w:pPr>
                        <w:spacing w:after="52" w:line="216" w:lineRule="auto"/>
                        <w:ind w:left="1001" w:right="991"/>
                        <w:jc w:val="center"/>
                      </w:pPr>
                      <w:r>
                        <w:rPr>
                          <w:b/>
                          <w:sz w:val="29"/>
                        </w:rPr>
                        <w:t xml:space="preserve">Jordan </w:t>
                      </w:r>
                      <w:proofErr w:type="spellStart"/>
                      <w:r>
                        <w:rPr>
                          <w:b/>
                          <w:sz w:val="29"/>
                        </w:rPr>
                        <w:t>Dutel</w:t>
                      </w:r>
                      <w:proofErr w:type="spellEnd"/>
                    </w:p>
                    <w:p w14:paraId="09C77AE5" w14:textId="77777777" w:rsidR="003E43C3" w:rsidRDefault="003E43C3">
                      <w:pPr>
                        <w:ind w:left="0"/>
                      </w:pPr>
                    </w:p>
                  </w:txbxContent>
                </v:textbox>
                <w10:wrap anchorx="margin"/>
              </v:shape>
            </w:pict>
          </mc:Fallback>
        </mc:AlternateContent>
      </w:r>
      <w:r>
        <w:rPr>
          <w:noProof/>
          <w:lang w:val="en-GB" w:eastAsia="en-GB"/>
        </w:rPr>
        <mc:AlternateContent>
          <mc:Choice Requires="wpg">
            <w:drawing>
              <wp:inline distT="0" distB="0" distL="0" distR="0" wp14:anchorId="17C17D4C" wp14:editId="74F09B48">
                <wp:extent cx="1799996" cy="12649"/>
                <wp:effectExtent l="0" t="0" r="0" b="0"/>
                <wp:docPr id="23201" name="Group 23201"/>
                <wp:cNvGraphicFramePr/>
                <a:graphic xmlns:a="http://schemas.openxmlformats.org/drawingml/2006/main">
                  <a:graphicData uri="http://schemas.microsoft.com/office/word/2010/wordprocessingGroup">
                    <wpg:wgp>
                      <wpg:cNvGrpSpPr/>
                      <wpg:grpSpPr>
                        <a:xfrm>
                          <a:off x="0" y="0"/>
                          <a:ext cx="1799996" cy="12649"/>
                          <a:chOff x="0" y="0"/>
                          <a:chExt cx="1799996" cy="12649"/>
                        </a:xfrm>
                      </wpg:grpSpPr>
                      <wps:wsp>
                        <wps:cNvPr id="22" name="Shape 22"/>
                        <wps:cNvSpPr/>
                        <wps:spPr>
                          <a:xfrm>
                            <a:off x="0" y="0"/>
                            <a:ext cx="1799996" cy="0"/>
                          </a:xfrm>
                          <a:custGeom>
                            <a:avLst/>
                            <a:gdLst/>
                            <a:ahLst/>
                            <a:cxnLst/>
                            <a:rect l="0" t="0" r="0" b="0"/>
                            <a:pathLst>
                              <a:path w="1799996">
                                <a:moveTo>
                                  <a:pt x="0" y="0"/>
                                </a:moveTo>
                                <a:lnTo>
                                  <a:pt x="179999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201" style="width:141.732pt;height:0.996pt;mso-position-horizontal-relative:char;mso-position-vertical-relative:line" coordsize="17999,126">
                <v:shape id="Shape 22" style="position:absolute;width:17999;height:0;left:0;top:0;" coordsize="1799996,0" path="m0,0l1799996,0">
                  <v:stroke weight="0.996pt" endcap="flat" joinstyle="miter" miterlimit="10" on="true" color="#000000"/>
                  <v:fill on="false" color="#000000" opacity="0"/>
                </v:shape>
              </v:group>
            </w:pict>
          </mc:Fallback>
        </mc:AlternateContent>
      </w:r>
    </w:p>
    <w:p w14:paraId="5582BBA9" w14:textId="77777777" w:rsidR="00A72810" w:rsidRDefault="000568B7">
      <w:pPr>
        <w:spacing w:after="621" w:line="259" w:lineRule="auto"/>
        <w:ind w:left="0" w:firstLine="0"/>
        <w:jc w:val="center"/>
      </w:pPr>
      <w:r>
        <w:rPr>
          <w:b/>
          <w:sz w:val="34"/>
        </w:rPr>
        <w:lastRenderedPageBreak/>
        <w:t>Résumé</w:t>
      </w:r>
    </w:p>
    <w:p w14:paraId="4DFFEADC" w14:textId="5801EA81" w:rsidR="00A72810" w:rsidRDefault="000568B7" w:rsidP="007669B2">
      <w:pPr>
        <w:spacing w:after="3" w:line="296" w:lineRule="auto"/>
        <w:ind w:left="-5" w:right="-13"/>
        <w:jc w:val="left"/>
      </w:pPr>
      <w:r>
        <w:t xml:space="preserve">Ce stage réalisé dans l’équipe "Analyse intégrée de la dynamique du cancer" dirigé par Dr Pierre </w:t>
      </w:r>
      <w:proofErr w:type="spellStart"/>
      <w:r>
        <w:t>Saintigny</w:t>
      </w:r>
      <w:proofErr w:type="spellEnd"/>
      <w:r>
        <w:t>, et encadré par Dr Pierre Martinez s’inscrit dans une initiative nationale pour améliorer la prise en charge des patientes atteintes de formes rares et graves de cancer du sein, appelé c</w:t>
      </w:r>
      <w:r w:rsidR="007669B2">
        <w:t>arcinome mammaire</w:t>
      </w:r>
      <w:r>
        <w:t xml:space="preserve"> métaplasique (MpBC). Ce projet implique plusieurs centres de recherche </w:t>
      </w:r>
      <w:r w:rsidR="007669B2">
        <w:t>au niveau national, et</w:t>
      </w:r>
      <w:r>
        <w:t xml:space="preserve"> vise à combler nos connaissances encore incomplètes sur la biologie des MpBC</w:t>
      </w:r>
      <w:r w:rsidR="007669B2">
        <w:t>, en particulier la transdifférenciation qui les définit</w:t>
      </w:r>
      <w:r>
        <w:t xml:space="preserve">. </w:t>
      </w:r>
      <w:r w:rsidR="007669B2">
        <w:t xml:space="preserve">Cela se traduit par la présence de compartiments tumoraux non-épithéliaux rares, et les patientes sont </w:t>
      </w:r>
      <w:r>
        <w:t>confrontée</w:t>
      </w:r>
      <w:r w:rsidR="007669B2">
        <w:t>s</w:t>
      </w:r>
      <w:r>
        <w:t xml:space="preserve"> à des lacunes pour le diagnostic et à un manque important d’options thérapeutiques. Par des méthodes de transcriptomique spatiale et d’analyses des altérations du nombre de copies (CNA), j’ai réussi à identifier certains marqueurs phénotypiques d’intérêt pour </w:t>
      </w:r>
      <w:r w:rsidR="007669B2">
        <w:t xml:space="preserve">diagnostiquer moléculairement </w:t>
      </w:r>
      <w:r>
        <w:t xml:space="preserve">les </w:t>
      </w:r>
      <w:r w:rsidR="007669B2">
        <w:t xml:space="preserve">différents </w:t>
      </w:r>
      <w:r>
        <w:t xml:space="preserve">sous-types de </w:t>
      </w:r>
      <w:r w:rsidR="007669B2">
        <w:t>MpBC</w:t>
      </w:r>
      <w:r>
        <w:t>. De plus, j’ai pu mettre en évidence des régions chromosomiques significativement altéré</w:t>
      </w:r>
      <w:r w:rsidR="007669B2">
        <w:t>e</w:t>
      </w:r>
      <w:r>
        <w:t>s</w:t>
      </w:r>
      <w:r w:rsidR="007669B2">
        <w:t xml:space="preserve"> entre des compartiments</w:t>
      </w:r>
      <w:r>
        <w:t xml:space="preserve"> </w:t>
      </w:r>
      <w:r w:rsidR="0004581B">
        <w:t>apparié</w:t>
      </w:r>
      <w:r w:rsidR="007669B2">
        <w:t>s mais de sous-type différent chez certaines patientes</w:t>
      </w:r>
      <w:r>
        <w:t>. Ces résultats contribu</w:t>
      </w:r>
      <w:r w:rsidR="007669B2">
        <w:t>eront</w:t>
      </w:r>
      <w:r>
        <w:t xml:space="preserve"> à des analyses approfondies qui seront réalisées prochainement, </w:t>
      </w:r>
      <w:r w:rsidR="007669B2">
        <w:t>pour déterminer les déterminants génétique</w:t>
      </w:r>
      <w:r w:rsidR="005C5E06">
        <w:t>s</w:t>
      </w:r>
      <w:r w:rsidR="007669B2">
        <w:t xml:space="preserve"> et non-génétiques de la transdifférenciation dans </w:t>
      </w:r>
      <w:r w:rsidR="001C7F31">
        <w:t xml:space="preserve">les </w:t>
      </w:r>
      <w:r w:rsidR="007669B2">
        <w:t xml:space="preserve">MpBC. A plus long terme, ces travaux </w:t>
      </w:r>
      <w:r>
        <w:t xml:space="preserve">ouvriront la voie vers l’identification de marqueurs </w:t>
      </w:r>
      <w:r w:rsidR="007669B2">
        <w:t xml:space="preserve">moléculaires </w:t>
      </w:r>
      <w:r>
        <w:t>pour le diagnostic</w:t>
      </w:r>
      <w:r w:rsidR="007669B2">
        <w:t>,</w:t>
      </w:r>
      <w:r>
        <w:t xml:space="preserve"> et de cibles thérapeutiques pour la prise en charge des patientes atteintes de ces cancers du sein</w:t>
      </w:r>
      <w:r w:rsidR="000428B5">
        <w:t xml:space="preserve"> rares et atypiques</w:t>
      </w:r>
      <w:r>
        <w:t>.</w:t>
      </w:r>
    </w:p>
    <w:p w14:paraId="6DE1CAFE" w14:textId="77777777" w:rsidR="00A72810" w:rsidRDefault="00A72810">
      <w:pPr>
        <w:sectPr w:rsidR="00A72810">
          <w:footerReference w:type="even" r:id="rId9"/>
          <w:footerReference w:type="default" r:id="rId10"/>
          <w:footerReference w:type="first" r:id="rId11"/>
          <w:pgSz w:w="11906" w:h="16838"/>
          <w:pgMar w:top="3546" w:right="1417" w:bottom="6354" w:left="1417" w:header="720" w:footer="720" w:gutter="0"/>
          <w:cols w:space="720"/>
        </w:sectPr>
      </w:pPr>
    </w:p>
    <w:p w14:paraId="0A3560A5" w14:textId="77777777" w:rsidR="00A72810" w:rsidRDefault="000568B7">
      <w:pPr>
        <w:spacing w:after="0" w:line="259" w:lineRule="auto"/>
        <w:ind w:left="-5"/>
        <w:jc w:val="left"/>
      </w:pPr>
      <w:r>
        <w:rPr>
          <w:b/>
          <w:sz w:val="29"/>
        </w:rPr>
        <w:lastRenderedPageBreak/>
        <w:t>Table des matières</w:t>
      </w:r>
    </w:p>
    <w:sdt>
      <w:sdtPr>
        <w:id w:val="-62799198"/>
        <w:docPartObj>
          <w:docPartGallery w:val="Table of Contents"/>
        </w:docPartObj>
      </w:sdtPr>
      <w:sdtContent>
        <w:p w14:paraId="3CC962D9" w14:textId="77777777" w:rsidR="00A72810" w:rsidRDefault="000568B7">
          <w:pPr>
            <w:pStyle w:val="TM1"/>
            <w:tabs>
              <w:tab w:val="right" w:leader="dot" w:pos="10488"/>
            </w:tabs>
          </w:pPr>
          <w:r>
            <w:fldChar w:fldCharType="begin"/>
          </w:r>
          <w:r>
            <w:instrText xml:space="preserve"> TOC \o "1-3" \h \z \u </w:instrText>
          </w:r>
          <w:r>
            <w:fldChar w:fldCharType="separate"/>
          </w:r>
          <w:hyperlink w:anchor="_Toc31670">
            <w:r>
              <w:rPr>
                <w:b/>
              </w:rPr>
              <w:t>Liste des abréviations</w:t>
            </w:r>
            <w:r>
              <w:tab/>
            </w:r>
            <w:r>
              <w:fldChar w:fldCharType="begin"/>
            </w:r>
            <w:r>
              <w:instrText>PAGEREF _Toc31670 \h</w:instrText>
            </w:r>
            <w:r>
              <w:fldChar w:fldCharType="separate"/>
            </w:r>
            <w:r>
              <w:rPr>
                <w:b/>
              </w:rPr>
              <w:t>4</w:t>
            </w:r>
            <w:r>
              <w:fldChar w:fldCharType="end"/>
            </w:r>
          </w:hyperlink>
        </w:p>
        <w:p w14:paraId="14E1EE8F" w14:textId="77777777" w:rsidR="00A72810" w:rsidRDefault="003E43C3">
          <w:pPr>
            <w:pStyle w:val="TM1"/>
            <w:tabs>
              <w:tab w:val="right" w:leader="dot" w:pos="10488"/>
            </w:tabs>
          </w:pPr>
          <w:hyperlink w:anchor="_Toc31671">
            <w:r w:rsidR="000568B7">
              <w:rPr>
                <w:b/>
              </w:rPr>
              <w:t>Liste des logiciels utilisés</w:t>
            </w:r>
            <w:r w:rsidR="000568B7">
              <w:tab/>
            </w:r>
            <w:r w:rsidR="000568B7">
              <w:fldChar w:fldCharType="begin"/>
            </w:r>
            <w:r w:rsidR="000568B7">
              <w:instrText>PAGEREF _Toc31671 \h</w:instrText>
            </w:r>
            <w:r w:rsidR="000568B7">
              <w:fldChar w:fldCharType="separate"/>
            </w:r>
            <w:r w:rsidR="000568B7">
              <w:rPr>
                <w:b/>
              </w:rPr>
              <w:t>5</w:t>
            </w:r>
            <w:r w:rsidR="000568B7">
              <w:fldChar w:fldCharType="end"/>
            </w:r>
          </w:hyperlink>
        </w:p>
        <w:p w14:paraId="3A89A19E" w14:textId="77777777" w:rsidR="00A72810" w:rsidRDefault="003E43C3">
          <w:pPr>
            <w:pStyle w:val="TM1"/>
            <w:tabs>
              <w:tab w:val="right" w:leader="dot" w:pos="10488"/>
            </w:tabs>
          </w:pPr>
          <w:hyperlink w:anchor="_Toc31672">
            <w:r w:rsidR="000568B7">
              <w:rPr>
                <w:b/>
              </w:rPr>
              <w:t>1 Introduction</w:t>
            </w:r>
            <w:r w:rsidR="000568B7">
              <w:tab/>
            </w:r>
            <w:r w:rsidR="000568B7">
              <w:fldChar w:fldCharType="begin"/>
            </w:r>
            <w:r w:rsidR="000568B7">
              <w:instrText>PAGEREF _Toc31672 \h</w:instrText>
            </w:r>
            <w:r w:rsidR="000568B7">
              <w:fldChar w:fldCharType="separate"/>
            </w:r>
            <w:r w:rsidR="000568B7">
              <w:rPr>
                <w:b/>
              </w:rPr>
              <w:t>6</w:t>
            </w:r>
            <w:r w:rsidR="000568B7">
              <w:fldChar w:fldCharType="end"/>
            </w:r>
          </w:hyperlink>
        </w:p>
        <w:p w14:paraId="4D09F0AE" w14:textId="77777777" w:rsidR="00A72810" w:rsidRDefault="003E43C3">
          <w:pPr>
            <w:pStyle w:val="TM2"/>
            <w:tabs>
              <w:tab w:val="right" w:leader="dot" w:pos="10488"/>
            </w:tabs>
          </w:pPr>
          <w:hyperlink w:anchor="_Toc31673">
            <w:r w:rsidR="000568B7">
              <w:t>1.1 Contexte et état de l’art</w:t>
            </w:r>
            <w:r w:rsidR="000568B7">
              <w:tab/>
            </w:r>
            <w:r w:rsidR="000568B7">
              <w:fldChar w:fldCharType="begin"/>
            </w:r>
            <w:r w:rsidR="000568B7">
              <w:instrText>PAGEREF _Toc31673 \h</w:instrText>
            </w:r>
            <w:r w:rsidR="000568B7">
              <w:fldChar w:fldCharType="separate"/>
            </w:r>
            <w:r w:rsidR="000568B7">
              <w:t>6</w:t>
            </w:r>
            <w:r w:rsidR="000568B7">
              <w:fldChar w:fldCharType="end"/>
            </w:r>
          </w:hyperlink>
        </w:p>
        <w:p w14:paraId="11632B97" w14:textId="77777777" w:rsidR="00A72810" w:rsidRDefault="003E43C3">
          <w:pPr>
            <w:pStyle w:val="TM2"/>
            <w:tabs>
              <w:tab w:val="right" w:leader="dot" w:pos="10488"/>
            </w:tabs>
          </w:pPr>
          <w:hyperlink w:anchor="_Toc31674">
            <w:r w:rsidR="000568B7">
              <w:t>1.2 Présentation des MpBC</w:t>
            </w:r>
            <w:r w:rsidR="000568B7">
              <w:tab/>
            </w:r>
            <w:r w:rsidR="000568B7">
              <w:fldChar w:fldCharType="begin"/>
            </w:r>
            <w:r w:rsidR="000568B7">
              <w:instrText>PAGEREF _Toc31674 \h</w:instrText>
            </w:r>
            <w:r w:rsidR="000568B7">
              <w:fldChar w:fldCharType="separate"/>
            </w:r>
            <w:r w:rsidR="000568B7">
              <w:t>6</w:t>
            </w:r>
            <w:r w:rsidR="000568B7">
              <w:fldChar w:fldCharType="end"/>
            </w:r>
          </w:hyperlink>
        </w:p>
        <w:p w14:paraId="248BF44F" w14:textId="77777777" w:rsidR="00A72810" w:rsidRDefault="003E43C3">
          <w:pPr>
            <w:pStyle w:val="TM2"/>
            <w:tabs>
              <w:tab w:val="right" w:leader="dot" w:pos="10488"/>
            </w:tabs>
          </w:pPr>
          <w:hyperlink w:anchor="_Toc31675">
            <w:r w:rsidR="000568B7">
              <w:t>1.3 Problématique(s)</w:t>
            </w:r>
            <w:r w:rsidR="000568B7">
              <w:tab/>
            </w:r>
            <w:r w:rsidR="000568B7">
              <w:fldChar w:fldCharType="begin"/>
            </w:r>
            <w:r w:rsidR="000568B7">
              <w:instrText>PAGEREF _Toc31675 \h</w:instrText>
            </w:r>
            <w:r w:rsidR="000568B7">
              <w:fldChar w:fldCharType="separate"/>
            </w:r>
            <w:r w:rsidR="000568B7">
              <w:t>7</w:t>
            </w:r>
            <w:r w:rsidR="000568B7">
              <w:fldChar w:fldCharType="end"/>
            </w:r>
          </w:hyperlink>
        </w:p>
        <w:p w14:paraId="282833DF" w14:textId="77777777" w:rsidR="00A72810" w:rsidRDefault="003E43C3">
          <w:pPr>
            <w:pStyle w:val="TM2"/>
            <w:tabs>
              <w:tab w:val="right" w:leader="dot" w:pos="10488"/>
            </w:tabs>
          </w:pPr>
          <w:hyperlink w:anchor="_Toc31676">
            <w:r w:rsidR="000568B7">
              <w:t>1.4 Pertinence de la transcriptomique spatiale</w:t>
            </w:r>
            <w:r w:rsidR="000568B7">
              <w:tab/>
            </w:r>
            <w:r w:rsidR="000568B7">
              <w:fldChar w:fldCharType="begin"/>
            </w:r>
            <w:r w:rsidR="000568B7">
              <w:instrText>PAGEREF _Toc31676 \h</w:instrText>
            </w:r>
            <w:r w:rsidR="000568B7">
              <w:fldChar w:fldCharType="separate"/>
            </w:r>
            <w:r w:rsidR="000568B7">
              <w:t>8</w:t>
            </w:r>
            <w:r w:rsidR="000568B7">
              <w:fldChar w:fldCharType="end"/>
            </w:r>
          </w:hyperlink>
        </w:p>
        <w:p w14:paraId="295ABC31" w14:textId="77777777" w:rsidR="00A72810" w:rsidRDefault="003E43C3">
          <w:pPr>
            <w:pStyle w:val="TM1"/>
            <w:tabs>
              <w:tab w:val="right" w:leader="dot" w:pos="10488"/>
            </w:tabs>
          </w:pPr>
          <w:hyperlink w:anchor="_Toc31677">
            <w:r w:rsidR="000568B7">
              <w:rPr>
                <w:b/>
              </w:rPr>
              <w:t>2 Matériels et méthodes</w:t>
            </w:r>
            <w:r w:rsidR="000568B7">
              <w:tab/>
            </w:r>
            <w:r w:rsidR="000568B7">
              <w:fldChar w:fldCharType="begin"/>
            </w:r>
            <w:r w:rsidR="000568B7">
              <w:instrText>PAGEREF _Toc31677 \h</w:instrText>
            </w:r>
            <w:r w:rsidR="000568B7">
              <w:fldChar w:fldCharType="separate"/>
            </w:r>
            <w:r w:rsidR="000568B7">
              <w:rPr>
                <w:b/>
              </w:rPr>
              <w:t>9</w:t>
            </w:r>
            <w:r w:rsidR="000568B7">
              <w:fldChar w:fldCharType="end"/>
            </w:r>
          </w:hyperlink>
        </w:p>
        <w:p w14:paraId="18F276E6" w14:textId="77777777" w:rsidR="00A72810" w:rsidRDefault="003E43C3">
          <w:pPr>
            <w:pStyle w:val="TM2"/>
            <w:tabs>
              <w:tab w:val="right" w:leader="dot" w:pos="10488"/>
            </w:tabs>
          </w:pPr>
          <w:hyperlink w:anchor="_Toc31678">
            <w:r w:rsidR="000568B7">
              <w:t>2.1 Echantillons MpBC</w:t>
            </w:r>
            <w:r w:rsidR="000568B7">
              <w:tab/>
            </w:r>
            <w:r w:rsidR="000568B7">
              <w:fldChar w:fldCharType="begin"/>
            </w:r>
            <w:r w:rsidR="000568B7">
              <w:instrText>PAGEREF _Toc31678 \h</w:instrText>
            </w:r>
            <w:r w:rsidR="000568B7">
              <w:fldChar w:fldCharType="separate"/>
            </w:r>
            <w:r w:rsidR="000568B7">
              <w:t>9</w:t>
            </w:r>
            <w:r w:rsidR="000568B7">
              <w:fldChar w:fldCharType="end"/>
            </w:r>
          </w:hyperlink>
        </w:p>
        <w:p w14:paraId="28C819E4" w14:textId="77777777" w:rsidR="00A72810" w:rsidRDefault="003E43C3">
          <w:pPr>
            <w:pStyle w:val="TM3"/>
            <w:tabs>
              <w:tab w:val="right" w:leader="dot" w:pos="10488"/>
            </w:tabs>
          </w:pPr>
          <w:hyperlink w:anchor="_Toc31679">
            <w:r w:rsidR="000568B7">
              <w:t>2.1.1 Cohorte : CLB</w:t>
            </w:r>
            <w:r w:rsidR="000568B7">
              <w:tab/>
            </w:r>
            <w:r w:rsidR="000568B7">
              <w:fldChar w:fldCharType="begin"/>
            </w:r>
            <w:r w:rsidR="000568B7">
              <w:instrText>PAGEREF _Toc31679 \h</w:instrText>
            </w:r>
            <w:r w:rsidR="000568B7">
              <w:fldChar w:fldCharType="separate"/>
            </w:r>
            <w:r w:rsidR="000568B7">
              <w:t>9</w:t>
            </w:r>
            <w:r w:rsidR="000568B7">
              <w:fldChar w:fldCharType="end"/>
            </w:r>
          </w:hyperlink>
        </w:p>
        <w:p w14:paraId="1F960C7B" w14:textId="77777777" w:rsidR="00A72810" w:rsidRDefault="003E43C3">
          <w:pPr>
            <w:pStyle w:val="TM3"/>
            <w:tabs>
              <w:tab w:val="right" w:leader="dot" w:pos="10488"/>
            </w:tabs>
          </w:pPr>
          <w:hyperlink w:anchor="_Toc31680">
            <w:r w:rsidR="000568B7">
              <w:t>2.1.2 FFPE fixation et H&amp;E coloration</w:t>
            </w:r>
            <w:r w:rsidR="000568B7">
              <w:tab/>
            </w:r>
            <w:r w:rsidR="000568B7">
              <w:fldChar w:fldCharType="begin"/>
            </w:r>
            <w:r w:rsidR="000568B7">
              <w:instrText>PAGEREF _Toc31680 \h</w:instrText>
            </w:r>
            <w:r w:rsidR="000568B7">
              <w:fldChar w:fldCharType="separate"/>
            </w:r>
            <w:r w:rsidR="000568B7">
              <w:t>9</w:t>
            </w:r>
            <w:r w:rsidR="000568B7">
              <w:fldChar w:fldCharType="end"/>
            </w:r>
          </w:hyperlink>
        </w:p>
        <w:p w14:paraId="5A699D8E" w14:textId="77777777" w:rsidR="00A72810" w:rsidRDefault="003E43C3">
          <w:pPr>
            <w:pStyle w:val="TM3"/>
            <w:tabs>
              <w:tab w:val="right" w:leader="dot" w:pos="10488"/>
            </w:tabs>
          </w:pPr>
          <w:hyperlink w:anchor="_Toc31681">
            <w:r w:rsidR="000568B7">
              <w:t>2.1.3 Séquençage Visium &amp; alignement</w:t>
            </w:r>
            <w:r w:rsidR="000568B7">
              <w:tab/>
            </w:r>
            <w:r w:rsidR="000568B7">
              <w:fldChar w:fldCharType="begin"/>
            </w:r>
            <w:r w:rsidR="000568B7">
              <w:instrText>PAGEREF _Toc31681 \h</w:instrText>
            </w:r>
            <w:r w:rsidR="000568B7">
              <w:fldChar w:fldCharType="separate"/>
            </w:r>
            <w:r w:rsidR="000568B7">
              <w:t>9</w:t>
            </w:r>
            <w:r w:rsidR="000568B7">
              <w:fldChar w:fldCharType="end"/>
            </w:r>
          </w:hyperlink>
        </w:p>
        <w:p w14:paraId="20CE2662" w14:textId="77777777" w:rsidR="00A72810" w:rsidRDefault="003E43C3">
          <w:pPr>
            <w:pStyle w:val="TM2"/>
            <w:tabs>
              <w:tab w:val="right" w:leader="dot" w:pos="10488"/>
            </w:tabs>
          </w:pPr>
          <w:hyperlink w:anchor="_Toc31682">
            <w:r w:rsidR="000568B7">
              <w:t>2.2 Annotation phénotypique des spots</w:t>
            </w:r>
            <w:r w:rsidR="000568B7">
              <w:tab/>
            </w:r>
            <w:r w:rsidR="000568B7">
              <w:fldChar w:fldCharType="begin"/>
            </w:r>
            <w:r w:rsidR="000568B7">
              <w:instrText>PAGEREF _Toc31682 \h</w:instrText>
            </w:r>
            <w:r w:rsidR="000568B7">
              <w:fldChar w:fldCharType="separate"/>
            </w:r>
            <w:r w:rsidR="000568B7">
              <w:t>10</w:t>
            </w:r>
            <w:r w:rsidR="000568B7">
              <w:fldChar w:fldCharType="end"/>
            </w:r>
          </w:hyperlink>
        </w:p>
        <w:p w14:paraId="1FA33041" w14:textId="77777777" w:rsidR="00A72810" w:rsidRDefault="003E43C3">
          <w:pPr>
            <w:pStyle w:val="TM2"/>
            <w:tabs>
              <w:tab w:val="right" w:leader="dot" w:pos="10488"/>
            </w:tabs>
          </w:pPr>
          <w:hyperlink w:anchor="_Toc31683">
            <w:r w:rsidR="000568B7">
              <w:t>2.3 Données scRNA-seq</w:t>
            </w:r>
            <w:r w:rsidR="000568B7">
              <w:tab/>
            </w:r>
            <w:r w:rsidR="000568B7">
              <w:fldChar w:fldCharType="begin"/>
            </w:r>
            <w:r w:rsidR="000568B7">
              <w:instrText>PAGEREF _Toc31683 \h</w:instrText>
            </w:r>
            <w:r w:rsidR="000568B7">
              <w:fldChar w:fldCharType="separate"/>
            </w:r>
            <w:r w:rsidR="000568B7">
              <w:t>10</w:t>
            </w:r>
            <w:r w:rsidR="000568B7">
              <w:fldChar w:fldCharType="end"/>
            </w:r>
          </w:hyperlink>
        </w:p>
        <w:p w14:paraId="527EFF5C" w14:textId="77777777" w:rsidR="00A72810" w:rsidRDefault="003E43C3">
          <w:pPr>
            <w:pStyle w:val="TM3"/>
            <w:tabs>
              <w:tab w:val="right" w:leader="dot" w:pos="10488"/>
            </w:tabs>
          </w:pPr>
          <w:hyperlink w:anchor="_Toc31684">
            <w:r w:rsidR="000568B7">
              <w:t>2.3.1 Contrôle qualité et filtrage des spots</w:t>
            </w:r>
            <w:r w:rsidR="000568B7">
              <w:tab/>
            </w:r>
            <w:r w:rsidR="000568B7">
              <w:fldChar w:fldCharType="begin"/>
            </w:r>
            <w:r w:rsidR="000568B7">
              <w:instrText>PAGEREF _Toc31684 \h</w:instrText>
            </w:r>
            <w:r w:rsidR="000568B7">
              <w:fldChar w:fldCharType="separate"/>
            </w:r>
            <w:r w:rsidR="000568B7">
              <w:t>10</w:t>
            </w:r>
            <w:r w:rsidR="000568B7">
              <w:fldChar w:fldCharType="end"/>
            </w:r>
          </w:hyperlink>
        </w:p>
        <w:p w14:paraId="6D174CC7" w14:textId="77777777" w:rsidR="00A72810" w:rsidRDefault="003E43C3">
          <w:pPr>
            <w:pStyle w:val="TM3"/>
            <w:tabs>
              <w:tab w:val="right" w:leader="dot" w:pos="10488"/>
            </w:tabs>
          </w:pPr>
          <w:hyperlink w:anchor="_Toc31685">
            <w:r w:rsidR="000568B7">
              <w:t>2.3.2 Normalisation et Scaling</w:t>
            </w:r>
            <w:r w:rsidR="000568B7">
              <w:tab/>
            </w:r>
            <w:r w:rsidR="000568B7">
              <w:fldChar w:fldCharType="begin"/>
            </w:r>
            <w:r w:rsidR="000568B7">
              <w:instrText>PAGEREF _Toc31685 \h</w:instrText>
            </w:r>
            <w:r w:rsidR="000568B7">
              <w:fldChar w:fldCharType="separate"/>
            </w:r>
            <w:r w:rsidR="000568B7">
              <w:t>10</w:t>
            </w:r>
            <w:r w:rsidR="000568B7">
              <w:fldChar w:fldCharType="end"/>
            </w:r>
          </w:hyperlink>
        </w:p>
        <w:p w14:paraId="31E95EC3" w14:textId="77777777" w:rsidR="00A72810" w:rsidRDefault="003E43C3">
          <w:pPr>
            <w:pStyle w:val="TM2"/>
            <w:tabs>
              <w:tab w:val="right" w:leader="dot" w:pos="10488"/>
            </w:tabs>
          </w:pPr>
          <w:hyperlink w:anchor="_Toc31686">
            <w:r w:rsidR="000568B7">
              <w:t>2.4 Analyse des marqueurs phénotypiques</w:t>
            </w:r>
            <w:r w:rsidR="000568B7">
              <w:tab/>
            </w:r>
            <w:r w:rsidR="000568B7">
              <w:fldChar w:fldCharType="begin"/>
            </w:r>
            <w:r w:rsidR="000568B7">
              <w:instrText>PAGEREF _Toc31686 \h</w:instrText>
            </w:r>
            <w:r w:rsidR="000568B7">
              <w:fldChar w:fldCharType="separate"/>
            </w:r>
            <w:r w:rsidR="000568B7">
              <w:t>11</w:t>
            </w:r>
            <w:r w:rsidR="000568B7">
              <w:fldChar w:fldCharType="end"/>
            </w:r>
          </w:hyperlink>
        </w:p>
        <w:p w14:paraId="60E52B0A" w14:textId="77777777" w:rsidR="00A72810" w:rsidRDefault="003E43C3">
          <w:pPr>
            <w:pStyle w:val="TM3"/>
            <w:tabs>
              <w:tab w:val="right" w:leader="dot" w:pos="10488"/>
            </w:tabs>
          </w:pPr>
          <w:hyperlink w:anchor="_Toc31687">
            <w:r w:rsidR="000568B7">
              <w:t>2.4.1 Harmony</w:t>
            </w:r>
            <w:r w:rsidR="000568B7">
              <w:tab/>
            </w:r>
            <w:r w:rsidR="000568B7">
              <w:fldChar w:fldCharType="begin"/>
            </w:r>
            <w:r w:rsidR="000568B7">
              <w:instrText>PAGEREF _Toc31687 \h</w:instrText>
            </w:r>
            <w:r w:rsidR="000568B7">
              <w:fldChar w:fldCharType="separate"/>
            </w:r>
            <w:r w:rsidR="000568B7">
              <w:t>11</w:t>
            </w:r>
            <w:r w:rsidR="000568B7">
              <w:fldChar w:fldCharType="end"/>
            </w:r>
          </w:hyperlink>
        </w:p>
        <w:p w14:paraId="52B1146B" w14:textId="77777777" w:rsidR="00A72810" w:rsidRDefault="003E43C3">
          <w:pPr>
            <w:pStyle w:val="TM3"/>
            <w:tabs>
              <w:tab w:val="right" w:leader="dot" w:pos="10488"/>
            </w:tabs>
          </w:pPr>
          <w:hyperlink w:anchor="_Toc31688">
            <w:r w:rsidR="000568B7">
              <w:t>2.4.2 Seurat</w:t>
            </w:r>
            <w:r w:rsidR="000568B7">
              <w:tab/>
            </w:r>
            <w:r w:rsidR="000568B7">
              <w:fldChar w:fldCharType="begin"/>
            </w:r>
            <w:r w:rsidR="000568B7">
              <w:instrText>PAGEREF _Toc31688 \h</w:instrText>
            </w:r>
            <w:r w:rsidR="000568B7">
              <w:fldChar w:fldCharType="separate"/>
            </w:r>
            <w:r w:rsidR="000568B7">
              <w:t>11</w:t>
            </w:r>
            <w:r w:rsidR="000568B7">
              <w:fldChar w:fldCharType="end"/>
            </w:r>
          </w:hyperlink>
        </w:p>
        <w:p w14:paraId="6E693B63" w14:textId="77777777" w:rsidR="00A72810" w:rsidRDefault="003E43C3">
          <w:pPr>
            <w:pStyle w:val="TM2"/>
            <w:tabs>
              <w:tab w:val="right" w:leader="dot" w:pos="10488"/>
            </w:tabs>
          </w:pPr>
          <w:hyperlink w:anchor="_Toc31689">
            <w:r w:rsidR="000568B7">
              <w:t>2.5 Analyse des altérations génétiques</w:t>
            </w:r>
            <w:r w:rsidR="000568B7">
              <w:tab/>
            </w:r>
            <w:r w:rsidR="000568B7">
              <w:fldChar w:fldCharType="begin"/>
            </w:r>
            <w:r w:rsidR="000568B7">
              <w:instrText>PAGEREF _Toc31689 \h</w:instrText>
            </w:r>
            <w:r w:rsidR="000568B7">
              <w:fldChar w:fldCharType="separate"/>
            </w:r>
            <w:r w:rsidR="000568B7">
              <w:t>12</w:t>
            </w:r>
            <w:r w:rsidR="000568B7">
              <w:fldChar w:fldCharType="end"/>
            </w:r>
          </w:hyperlink>
        </w:p>
        <w:p w14:paraId="56184218" w14:textId="77777777" w:rsidR="00A72810" w:rsidRDefault="003E43C3">
          <w:pPr>
            <w:pStyle w:val="TM3"/>
            <w:tabs>
              <w:tab w:val="right" w:leader="dot" w:pos="10488"/>
            </w:tabs>
          </w:pPr>
          <w:hyperlink w:anchor="_Toc31690">
            <w:r w:rsidR="000568B7">
              <w:t>2.5.1 InferCNVPlus</w:t>
            </w:r>
            <w:r w:rsidR="000568B7">
              <w:tab/>
            </w:r>
            <w:r w:rsidR="000568B7">
              <w:fldChar w:fldCharType="begin"/>
            </w:r>
            <w:r w:rsidR="000568B7">
              <w:instrText>PAGEREF _Toc31690 \h</w:instrText>
            </w:r>
            <w:r w:rsidR="000568B7">
              <w:fldChar w:fldCharType="separate"/>
            </w:r>
            <w:r w:rsidR="000568B7">
              <w:t>12</w:t>
            </w:r>
            <w:r w:rsidR="000568B7">
              <w:fldChar w:fldCharType="end"/>
            </w:r>
          </w:hyperlink>
        </w:p>
        <w:p w14:paraId="7BAC79BE" w14:textId="77777777" w:rsidR="00A72810" w:rsidRDefault="003E43C3">
          <w:pPr>
            <w:pStyle w:val="TM3"/>
            <w:tabs>
              <w:tab w:val="right" w:leader="dot" w:pos="10488"/>
            </w:tabs>
          </w:pPr>
          <w:hyperlink w:anchor="_Toc31691">
            <w:r w:rsidR="000568B7">
              <w:t>2.5.2 Définition des altérations génomiques divergentes</w:t>
            </w:r>
            <w:r w:rsidR="000568B7">
              <w:tab/>
            </w:r>
            <w:r w:rsidR="000568B7">
              <w:fldChar w:fldCharType="begin"/>
            </w:r>
            <w:r w:rsidR="000568B7">
              <w:instrText>PAGEREF _Toc31691 \h</w:instrText>
            </w:r>
            <w:r w:rsidR="000568B7">
              <w:fldChar w:fldCharType="separate"/>
            </w:r>
            <w:r w:rsidR="000568B7">
              <w:t>14</w:t>
            </w:r>
            <w:r w:rsidR="000568B7">
              <w:fldChar w:fldCharType="end"/>
            </w:r>
          </w:hyperlink>
        </w:p>
        <w:p w14:paraId="22C764DD" w14:textId="77777777" w:rsidR="00A72810" w:rsidRDefault="003E43C3">
          <w:pPr>
            <w:pStyle w:val="TM2"/>
            <w:tabs>
              <w:tab w:val="right" w:leader="dot" w:pos="10488"/>
            </w:tabs>
          </w:pPr>
          <w:hyperlink w:anchor="_Toc31692">
            <w:r w:rsidR="000568B7">
              <w:t>2.6 Software et packages</w:t>
            </w:r>
            <w:r w:rsidR="000568B7">
              <w:tab/>
            </w:r>
            <w:r w:rsidR="000568B7">
              <w:fldChar w:fldCharType="begin"/>
            </w:r>
            <w:r w:rsidR="000568B7">
              <w:instrText>PAGEREF _Toc31692 \h</w:instrText>
            </w:r>
            <w:r w:rsidR="000568B7">
              <w:fldChar w:fldCharType="separate"/>
            </w:r>
            <w:r w:rsidR="000568B7">
              <w:t>14</w:t>
            </w:r>
            <w:r w:rsidR="000568B7">
              <w:fldChar w:fldCharType="end"/>
            </w:r>
          </w:hyperlink>
        </w:p>
        <w:p w14:paraId="5675290F" w14:textId="77777777" w:rsidR="00A72810" w:rsidRDefault="003E43C3">
          <w:pPr>
            <w:pStyle w:val="TM3"/>
            <w:tabs>
              <w:tab w:val="right" w:leader="dot" w:pos="10488"/>
            </w:tabs>
          </w:pPr>
          <w:hyperlink w:anchor="_Toc31693">
            <w:r w:rsidR="000568B7">
              <w:t>2.6.1 RStudio et language R</w:t>
            </w:r>
            <w:r w:rsidR="000568B7">
              <w:tab/>
            </w:r>
            <w:r w:rsidR="000568B7">
              <w:fldChar w:fldCharType="begin"/>
            </w:r>
            <w:r w:rsidR="000568B7">
              <w:instrText>PAGEREF _Toc31693 \h</w:instrText>
            </w:r>
            <w:r w:rsidR="000568B7">
              <w:fldChar w:fldCharType="separate"/>
            </w:r>
            <w:r w:rsidR="000568B7">
              <w:t>14</w:t>
            </w:r>
            <w:r w:rsidR="000568B7">
              <w:fldChar w:fldCharType="end"/>
            </w:r>
          </w:hyperlink>
        </w:p>
        <w:p w14:paraId="67B4F5D2" w14:textId="77777777" w:rsidR="00A72810" w:rsidRDefault="003E43C3">
          <w:pPr>
            <w:pStyle w:val="TM1"/>
            <w:tabs>
              <w:tab w:val="right" w:leader="dot" w:pos="10488"/>
            </w:tabs>
          </w:pPr>
          <w:hyperlink w:anchor="_Toc31694">
            <w:r w:rsidR="000568B7">
              <w:rPr>
                <w:b/>
              </w:rPr>
              <w:t>3 Résultats</w:t>
            </w:r>
            <w:r w:rsidR="000568B7">
              <w:tab/>
            </w:r>
            <w:r w:rsidR="000568B7">
              <w:fldChar w:fldCharType="begin"/>
            </w:r>
            <w:r w:rsidR="000568B7">
              <w:instrText>PAGEREF _Toc31694 \h</w:instrText>
            </w:r>
            <w:r w:rsidR="000568B7">
              <w:fldChar w:fldCharType="separate"/>
            </w:r>
            <w:r w:rsidR="000568B7">
              <w:rPr>
                <w:b/>
              </w:rPr>
              <w:t>15</w:t>
            </w:r>
            <w:r w:rsidR="000568B7">
              <w:fldChar w:fldCharType="end"/>
            </w:r>
          </w:hyperlink>
        </w:p>
        <w:p w14:paraId="24475D2C" w14:textId="77777777" w:rsidR="00A72810" w:rsidRDefault="003E43C3">
          <w:pPr>
            <w:pStyle w:val="TM2"/>
            <w:tabs>
              <w:tab w:val="right" w:leader="dot" w:pos="10488"/>
            </w:tabs>
          </w:pPr>
          <w:hyperlink w:anchor="_Toc31695">
            <w:r w:rsidR="000568B7">
              <w:t>3.1 Analyse des marqueurs phénotypiques</w:t>
            </w:r>
            <w:r w:rsidR="000568B7">
              <w:tab/>
            </w:r>
            <w:r w:rsidR="000568B7">
              <w:fldChar w:fldCharType="begin"/>
            </w:r>
            <w:r w:rsidR="000568B7">
              <w:instrText>PAGEREF _Toc31695 \h</w:instrText>
            </w:r>
            <w:r w:rsidR="000568B7">
              <w:fldChar w:fldCharType="separate"/>
            </w:r>
            <w:r w:rsidR="000568B7">
              <w:t>15</w:t>
            </w:r>
            <w:r w:rsidR="000568B7">
              <w:fldChar w:fldCharType="end"/>
            </w:r>
          </w:hyperlink>
        </w:p>
        <w:p w14:paraId="60CE1954" w14:textId="77777777" w:rsidR="00A72810" w:rsidRDefault="003E43C3">
          <w:pPr>
            <w:pStyle w:val="TM3"/>
            <w:tabs>
              <w:tab w:val="right" w:leader="dot" w:pos="10488"/>
            </w:tabs>
          </w:pPr>
          <w:hyperlink w:anchor="_Toc31696">
            <w:r w:rsidR="000568B7">
              <w:t>3.1.1 Réduction de dimensionalité</w:t>
            </w:r>
            <w:r w:rsidR="000568B7">
              <w:tab/>
            </w:r>
            <w:r w:rsidR="000568B7">
              <w:fldChar w:fldCharType="begin"/>
            </w:r>
            <w:r w:rsidR="000568B7">
              <w:instrText>PAGEREF _Toc31696 \h</w:instrText>
            </w:r>
            <w:r w:rsidR="000568B7">
              <w:fldChar w:fldCharType="separate"/>
            </w:r>
            <w:r w:rsidR="000568B7">
              <w:t>15</w:t>
            </w:r>
            <w:r w:rsidR="000568B7">
              <w:fldChar w:fldCharType="end"/>
            </w:r>
          </w:hyperlink>
        </w:p>
        <w:p w14:paraId="5DAE9C22" w14:textId="77777777" w:rsidR="00A72810" w:rsidRDefault="003E43C3">
          <w:pPr>
            <w:pStyle w:val="TM3"/>
            <w:tabs>
              <w:tab w:val="right" w:leader="dot" w:pos="10488"/>
            </w:tabs>
          </w:pPr>
          <w:hyperlink w:anchor="_Toc31697">
            <w:r w:rsidR="000568B7">
              <w:t>3.1.2 Clustering et enrichissement archétypal</w:t>
            </w:r>
            <w:r w:rsidR="000568B7">
              <w:tab/>
            </w:r>
            <w:r w:rsidR="000568B7">
              <w:fldChar w:fldCharType="begin"/>
            </w:r>
            <w:r w:rsidR="000568B7">
              <w:instrText>PAGEREF _Toc31697 \h</w:instrText>
            </w:r>
            <w:r w:rsidR="000568B7">
              <w:fldChar w:fldCharType="separate"/>
            </w:r>
            <w:r w:rsidR="000568B7">
              <w:t>15</w:t>
            </w:r>
            <w:r w:rsidR="000568B7">
              <w:fldChar w:fldCharType="end"/>
            </w:r>
          </w:hyperlink>
        </w:p>
        <w:p w14:paraId="0EA89E6B" w14:textId="77777777" w:rsidR="00A72810" w:rsidRDefault="003E43C3">
          <w:pPr>
            <w:pStyle w:val="TM3"/>
            <w:tabs>
              <w:tab w:val="right" w:leader="dot" w:pos="10488"/>
            </w:tabs>
          </w:pPr>
          <w:hyperlink w:anchor="_Toc31698">
            <w:r w:rsidR="000568B7">
              <w:t>3.1.3 Identification des gènes marqueurs</w:t>
            </w:r>
            <w:r w:rsidR="000568B7">
              <w:tab/>
            </w:r>
            <w:r w:rsidR="000568B7">
              <w:fldChar w:fldCharType="begin"/>
            </w:r>
            <w:r w:rsidR="000568B7">
              <w:instrText>PAGEREF _Toc31698 \h</w:instrText>
            </w:r>
            <w:r w:rsidR="000568B7">
              <w:fldChar w:fldCharType="separate"/>
            </w:r>
            <w:r w:rsidR="000568B7">
              <w:t>17</w:t>
            </w:r>
            <w:r w:rsidR="000568B7">
              <w:fldChar w:fldCharType="end"/>
            </w:r>
          </w:hyperlink>
        </w:p>
        <w:p w14:paraId="75D22F15" w14:textId="77777777" w:rsidR="00A72810" w:rsidRDefault="003E43C3">
          <w:pPr>
            <w:pStyle w:val="TM2"/>
            <w:tabs>
              <w:tab w:val="right" w:leader="dot" w:pos="10488"/>
            </w:tabs>
          </w:pPr>
          <w:hyperlink w:anchor="_Toc31699">
            <w:r w:rsidR="000568B7">
              <w:t>3.2 Analyse des altérations génotypiques divergentes</w:t>
            </w:r>
            <w:r w:rsidR="000568B7">
              <w:tab/>
            </w:r>
            <w:r w:rsidR="000568B7">
              <w:fldChar w:fldCharType="begin"/>
            </w:r>
            <w:r w:rsidR="000568B7">
              <w:instrText>PAGEREF _Toc31699 \h</w:instrText>
            </w:r>
            <w:r w:rsidR="000568B7">
              <w:fldChar w:fldCharType="separate"/>
            </w:r>
            <w:r w:rsidR="000568B7">
              <w:t>19</w:t>
            </w:r>
            <w:r w:rsidR="000568B7">
              <w:fldChar w:fldCharType="end"/>
            </w:r>
          </w:hyperlink>
        </w:p>
        <w:p w14:paraId="1B652C05" w14:textId="77777777" w:rsidR="00A72810" w:rsidRDefault="003E43C3">
          <w:pPr>
            <w:pStyle w:val="TM3"/>
            <w:tabs>
              <w:tab w:val="right" w:leader="dot" w:pos="10488"/>
            </w:tabs>
          </w:pPr>
          <w:hyperlink w:anchor="_Toc31700">
            <w:r w:rsidR="000568B7">
              <w:t>3.2.1 Profils génomiques biphasiques</w:t>
            </w:r>
            <w:r w:rsidR="000568B7">
              <w:tab/>
            </w:r>
            <w:r w:rsidR="000568B7">
              <w:fldChar w:fldCharType="begin"/>
            </w:r>
            <w:r w:rsidR="000568B7">
              <w:instrText>PAGEREF _Toc31700 \h</w:instrText>
            </w:r>
            <w:r w:rsidR="000568B7">
              <w:fldChar w:fldCharType="separate"/>
            </w:r>
            <w:r w:rsidR="000568B7">
              <w:t>19</w:t>
            </w:r>
            <w:r w:rsidR="000568B7">
              <w:fldChar w:fldCharType="end"/>
            </w:r>
          </w:hyperlink>
        </w:p>
        <w:p w14:paraId="13568B2B" w14:textId="77777777" w:rsidR="00A72810" w:rsidRDefault="003E43C3">
          <w:pPr>
            <w:pStyle w:val="TM3"/>
            <w:tabs>
              <w:tab w:val="right" w:leader="dot" w:pos="10488"/>
            </w:tabs>
          </w:pPr>
          <w:hyperlink w:anchor="_Toc31701">
            <w:r w:rsidR="000568B7">
              <w:t>3.2.2 Identification des altérations divergentes entre compartiments pairés</w:t>
            </w:r>
            <w:r w:rsidR="000568B7">
              <w:tab/>
            </w:r>
            <w:r w:rsidR="000568B7">
              <w:fldChar w:fldCharType="begin"/>
            </w:r>
            <w:r w:rsidR="000568B7">
              <w:instrText>PAGEREF _Toc31701 \h</w:instrText>
            </w:r>
            <w:r w:rsidR="000568B7">
              <w:fldChar w:fldCharType="separate"/>
            </w:r>
            <w:r w:rsidR="000568B7">
              <w:t>20</w:t>
            </w:r>
            <w:r w:rsidR="000568B7">
              <w:fldChar w:fldCharType="end"/>
            </w:r>
          </w:hyperlink>
        </w:p>
        <w:p w14:paraId="7A25B1CE" w14:textId="77777777" w:rsidR="00A72810" w:rsidRDefault="003E43C3">
          <w:pPr>
            <w:pStyle w:val="TM3"/>
            <w:tabs>
              <w:tab w:val="right" w:leader="dot" w:pos="10488"/>
            </w:tabs>
          </w:pPr>
          <w:hyperlink w:anchor="_Toc31702">
            <w:r w:rsidR="000568B7">
              <w:t>3.2.3 Visualisation des différences de score CNA entre compartiment</w:t>
            </w:r>
            <w:r w:rsidR="000568B7">
              <w:tab/>
            </w:r>
            <w:r w:rsidR="000568B7">
              <w:fldChar w:fldCharType="begin"/>
            </w:r>
            <w:r w:rsidR="000568B7">
              <w:instrText>PAGEREF _Toc31702 \h</w:instrText>
            </w:r>
            <w:r w:rsidR="000568B7">
              <w:fldChar w:fldCharType="separate"/>
            </w:r>
            <w:r w:rsidR="000568B7">
              <w:t>21</w:t>
            </w:r>
            <w:r w:rsidR="000568B7">
              <w:fldChar w:fldCharType="end"/>
            </w:r>
          </w:hyperlink>
        </w:p>
        <w:p w14:paraId="13232D17" w14:textId="77777777" w:rsidR="00A72810" w:rsidRDefault="003E43C3">
          <w:pPr>
            <w:pStyle w:val="TM1"/>
            <w:tabs>
              <w:tab w:val="right" w:leader="dot" w:pos="10488"/>
            </w:tabs>
          </w:pPr>
          <w:hyperlink w:anchor="_Toc31703">
            <w:r w:rsidR="000568B7">
              <w:rPr>
                <w:b/>
              </w:rPr>
              <w:t>4 Discussion</w:t>
            </w:r>
            <w:r w:rsidR="000568B7">
              <w:tab/>
            </w:r>
            <w:r w:rsidR="000568B7">
              <w:fldChar w:fldCharType="begin"/>
            </w:r>
            <w:r w:rsidR="000568B7">
              <w:instrText>PAGEREF _Toc31703 \h</w:instrText>
            </w:r>
            <w:r w:rsidR="000568B7">
              <w:fldChar w:fldCharType="separate"/>
            </w:r>
            <w:r w:rsidR="000568B7">
              <w:rPr>
                <w:b/>
              </w:rPr>
              <w:t>25</w:t>
            </w:r>
            <w:r w:rsidR="000568B7">
              <w:fldChar w:fldCharType="end"/>
            </w:r>
          </w:hyperlink>
        </w:p>
        <w:p w14:paraId="47858B92" w14:textId="77777777" w:rsidR="00A72810" w:rsidRDefault="003E43C3">
          <w:pPr>
            <w:pStyle w:val="TM2"/>
            <w:tabs>
              <w:tab w:val="right" w:leader="dot" w:pos="10488"/>
            </w:tabs>
          </w:pPr>
          <w:hyperlink w:anchor="_Toc31704">
            <w:r w:rsidR="000568B7">
              <w:t>4.1 Limites de la technologie Visium (sous-titres à supprimer)</w:t>
            </w:r>
            <w:r w:rsidR="000568B7">
              <w:tab/>
            </w:r>
            <w:r w:rsidR="000568B7">
              <w:fldChar w:fldCharType="begin"/>
            </w:r>
            <w:r w:rsidR="000568B7">
              <w:instrText>PAGEREF _Toc31704 \h</w:instrText>
            </w:r>
            <w:r w:rsidR="000568B7">
              <w:fldChar w:fldCharType="separate"/>
            </w:r>
            <w:r w:rsidR="000568B7">
              <w:t>25</w:t>
            </w:r>
            <w:r w:rsidR="000568B7">
              <w:fldChar w:fldCharType="end"/>
            </w:r>
          </w:hyperlink>
        </w:p>
        <w:p w14:paraId="69482D10" w14:textId="77777777" w:rsidR="00A72810" w:rsidRDefault="003E43C3">
          <w:pPr>
            <w:pStyle w:val="TM3"/>
            <w:tabs>
              <w:tab w:val="right" w:leader="dot" w:pos="10488"/>
            </w:tabs>
          </w:pPr>
          <w:hyperlink w:anchor="_Toc31705">
            <w:r w:rsidR="000568B7">
              <w:t>4.1.1 Risque d’hétérogénéité cellulaire intra-spot</w:t>
            </w:r>
            <w:r w:rsidR="000568B7">
              <w:tab/>
            </w:r>
            <w:r w:rsidR="000568B7">
              <w:fldChar w:fldCharType="begin"/>
            </w:r>
            <w:r w:rsidR="000568B7">
              <w:instrText>PAGEREF _Toc31705 \h</w:instrText>
            </w:r>
            <w:r w:rsidR="000568B7">
              <w:fldChar w:fldCharType="separate"/>
            </w:r>
            <w:r w:rsidR="000568B7">
              <w:t>25</w:t>
            </w:r>
            <w:r w:rsidR="000568B7">
              <w:fldChar w:fldCharType="end"/>
            </w:r>
          </w:hyperlink>
        </w:p>
        <w:p w14:paraId="10F5B487" w14:textId="77777777" w:rsidR="00A72810" w:rsidRDefault="003E43C3">
          <w:pPr>
            <w:pStyle w:val="TM2"/>
            <w:tabs>
              <w:tab w:val="right" w:leader="dot" w:pos="10488"/>
            </w:tabs>
          </w:pPr>
          <w:hyperlink w:anchor="_Toc31706">
            <w:r w:rsidR="000568B7">
              <w:t>4.2 Perspectives du projet (sous-titres à supprimer)</w:t>
            </w:r>
            <w:r w:rsidR="000568B7">
              <w:tab/>
            </w:r>
            <w:r w:rsidR="000568B7">
              <w:fldChar w:fldCharType="begin"/>
            </w:r>
            <w:r w:rsidR="000568B7">
              <w:instrText>PAGEREF _Toc31706 \h</w:instrText>
            </w:r>
            <w:r w:rsidR="000568B7">
              <w:fldChar w:fldCharType="separate"/>
            </w:r>
            <w:r w:rsidR="000568B7">
              <w:t>28</w:t>
            </w:r>
            <w:r w:rsidR="000568B7">
              <w:fldChar w:fldCharType="end"/>
            </w:r>
          </w:hyperlink>
        </w:p>
        <w:p w14:paraId="3D1B603B" w14:textId="77777777" w:rsidR="00A72810" w:rsidRDefault="003E43C3">
          <w:pPr>
            <w:pStyle w:val="TM3"/>
            <w:tabs>
              <w:tab w:val="right" w:leader="dot" w:pos="10488"/>
            </w:tabs>
          </w:pPr>
          <w:hyperlink w:anchor="_Toc31707">
            <w:r w:rsidR="000568B7">
              <w:t>4.2.1 Consortium MAESTRO : échantillons additionnels</w:t>
            </w:r>
            <w:r w:rsidR="000568B7">
              <w:tab/>
            </w:r>
            <w:r w:rsidR="000568B7">
              <w:fldChar w:fldCharType="begin"/>
            </w:r>
            <w:r w:rsidR="000568B7">
              <w:instrText>PAGEREF _Toc31707 \h</w:instrText>
            </w:r>
            <w:r w:rsidR="000568B7">
              <w:fldChar w:fldCharType="separate"/>
            </w:r>
            <w:r w:rsidR="000568B7">
              <w:t>28</w:t>
            </w:r>
            <w:r w:rsidR="000568B7">
              <w:fldChar w:fldCharType="end"/>
            </w:r>
          </w:hyperlink>
        </w:p>
        <w:p w14:paraId="5E479252" w14:textId="77777777" w:rsidR="00A72810" w:rsidRDefault="003E43C3">
          <w:pPr>
            <w:pStyle w:val="TM3"/>
            <w:tabs>
              <w:tab w:val="right" w:leader="dot" w:pos="10488"/>
            </w:tabs>
          </w:pPr>
          <w:hyperlink w:anchor="_Toc31708">
            <w:r w:rsidR="000568B7">
              <w:t>4.2.2 Analyse de réseaux / Pathways déruglés plutôt que des gènes spécifiques</w:t>
            </w:r>
            <w:r w:rsidR="000568B7">
              <w:tab/>
            </w:r>
            <w:r w:rsidR="000568B7">
              <w:fldChar w:fldCharType="begin"/>
            </w:r>
            <w:r w:rsidR="000568B7">
              <w:instrText>PAGEREF _Toc31708 \h</w:instrText>
            </w:r>
            <w:r w:rsidR="000568B7">
              <w:fldChar w:fldCharType="separate"/>
            </w:r>
            <w:r w:rsidR="000568B7">
              <w:t>29</w:t>
            </w:r>
            <w:r w:rsidR="000568B7">
              <w:fldChar w:fldCharType="end"/>
            </w:r>
          </w:hyperlink>
        </w:p>
        <w:p w14:paraId="7AC53A4A" w14:textId="77777777" w:rsidR="00A72810" w:rsidRDefault="003E43C3">
          <w:pPr>
            <w:pStyle w:val="TM3"/>
            <w:tabs>
              <w:tab w:val="right" w:leader="dot" w:pos="10488"/>
            </w:tabs>
          </w:pPr>
          <w:hyperlink w:anchor="_Toc31709">
            <w:r w:rsidR="000568B7">
              <w:t>4.2.3 Analyse approfondie via snRNA-seq</w:t>
            </w:r>
            <w:r w:rsidR="000568B7">
              <w:tab/>
            </w:r>
            <w:r w:rsidR="000568B7">
              <w:fldChar w:fldCharType="begin"/>
            </w:r>
            <w:r w:rsidR="000568B7">
              <w:instrText>PAGEREF _Toc31709 \h</w:instrText>
            </w:r>
            <w:r w:rsidR="000568B7">
              <w:fldChar w:fldCharType="separate"/>
            </w:r>
            <w:r w:rsidR="000568B7">
              <w:t>29</w:t>
            </w:r>
            <w:r w:rsidR="000568B7">
              <w:fldChar w:fldCharType="end"/>
            </w:r>
          </w:hyperlink>
        </w:p>
        <w:p w14:paraId="7B5A154D" w14:textId="77777777" w:rsidR="00A72810" w:rsidRDefault="003E43C3">
          <w:pPr>
            <w:pStyle w:val="TM3"/>
            <w:tabs>
              <w:tab w:val="right" w:leader="dot" w:pos="10488"/>
            </w:tabs>
          </w:pPr>
          <w:hyperlink w:anchor="_Toc31710">
            <w:r w:rsidR="000568B7">
              <w:t>4.2.4 Microdissection des compartiments</w:t>
            </w:r>
            <w:r w:rsidR="000568B7">
              <w:tab/>
            </w:r>
            <w:r w:rsidR="000568B7">
              <w:fldChar w:fldCharType="begin"/>
            </w:r>
            <w:r w:rsidR="000568B7">
              <w:instrText>PAGEREF _Toc31710 \h</w:instrText>
            </w:r>
            <w:r w:rsidR="000568B7">
              <w:fldChar w:fldCharType="separate"/>
            </w:r>
            <w:r w:rsidR="000568B7">
              <w:t>30</w:t>
            </w:r>
            <w:r w:rsidR="000568B7">
              <w:fldChar w:fldCharType="end"/>
            </w:r>
          </w:hyperlink>
        </w:p>
        <w:p w14:paraId="49F024E1" w14:textId="77777777" w:rsidR="00A72810" w:rsidRDefault="003E43C3">
          <w:pPr>
            <w:pStyle w:val="TM3"/>
            <w:tabs>
              <w:tab w:val="right" w:leader="dot" w:pos="10488"/>
            </w:tabs>
          </w:pPr>
          <w:hyperlink w:anchor="_Toc31711">
            <w:r w:rsidR="000568B7">
              <w:t>4.2.5 Déterminants non génétiques</w:t>
            </w:r>
            <w:r w:rsidR="000568B7">
              <w:tab/>
            </w:r>
            <w:r w:rsidR="000568B7">
              <w:fldChar w:fldCharType="begin"/>
            </w:r>
            <w:r w:rsidR="000568B7">
              <w:instrText>PAGEREF _Toc31711 \h</w:instrText>
            </w:r>
            <w:r w:rsidR="000568B7">
              <w:fldChar w:fldCharType="separate"/>
            </w:r>
            <w:r w:rsidR="000568B7">
              <w:t>31</w:t>
            </w:r>
            <w:r w:rsidR="000568B7">
              <w:fldChar w:fldCharType="end"/>
            </w:r>
          </w:hyperlink>
        </w:p>
        <w:p w14:paraId="1CC3B9F6" w14:textId="77777777" w:rsidR="00A72810" w:rsidRDefault="003E43C3">
          <w:pPr>
            <w:pStyle w:val="TM3"/>
            <w:tabs>
              <w:tab w:val="right" w:leader="dot" w:pos="10488"/>
            </w:tabs>
          </w:pPr>
          <w:hyperlink w:anchor="_Toc31712">
            <w:r w:rsidR="000568B7">
              <w:t>4.2.6 Validation IHC &amp; Analyses fonctionnelles</w:t>
            </w:r>
            <w:r w:rsidR="000568B7">
              <w:tab/>
            </w:r>
            <w:r w:rsidR="000568B7">
              <w:fldChar w:fldCharType="begin"/>
            </w:r>
            <w:r w:rsidR="000568B7">
              <w:instrText>PAGEREF _Toc31712 \h</w:instrText>
            </w:r>
            <w:r w:rsidR="000568B7">
              <w:fldChar w:fldCharType="separate"/>
            </w:r>
            <w:r w:rsidR="000568B7">
              <w:t>31</w:t>
            </w:r>
            <w:r w:rsidR="000568B7">
              <w:fldChar w:fldCharType="end"/>
            </w:r>
          </w:hyperlink>
        </w:p>
        <w:p w14:paraId="1BC1CD43" w14:textId="77777777" w:rsidR="00A72810" w:rsidRDefault="003E43C3">
          <w:pPr>
            <w:pStyle w:val="TM1"/>
            <w:tabs>
              <w:tab w:val="right" w:leader="dot" w:pos="10488"/>
            </w:tabs>
          </w:pPr>
          <w:hyperlink w:anchor="_Toc31713">
            <w:r w:rsidR="000568B7">
              <w:rPr>
                <w:b/>
              </w:rPr>
              <w:t>5 Conclusions</w:t>
            </w:r>
            <w:r w:rsidR="000568B7">
              <w:tab/>
            </w:r>
            <w:r w:rsidR="000568B7">
              <w:fldChar w:fldCharType="begin"/>
            </w:r>
            <w:r w:rsidR="000568B7">
              <w:instrText>PAGEREF _Toc31713 \h</w:instrText>
            </w:r>
            <w:r w:rsidR="000568B7">
              <w:fldChar w:fldCharType="separate"/>
            </w:r>
            <w:r w:rsidR="000568B7">
              <w:rPr>
                <w:b/>
              </w:rPr>
              <w:t>32</w:t>
            </w:r>
            <w:r w:rsidR="000568B7">
              <w:fldChar w:fldCharType="end"/>
            </w:r>
          </w:hyperlink>
        </w:p>
        <w:p w14:paraId="74EC5456" w14:textId="77777777" w:rsidR="00A72810" w:rsidRDefault="000568B7">
          <w:r>
            <w:fldChar w:fldCharType="end"/>
          </w:r>
        </w:p>
      </w:sdtContent>
    </w:sdt>
    <w:p w14:paraId="296C4EA5" w14:textId="77777777" w:rsidR="00A72810" w:rsidRDefault="00A72810">
      <w:pPr>
        <w:spacing w:after="0" w:line="259" w:lineRule="auto"/>
        <w:ind w:left="-1417" w:right="1417" w:firstLine="0"/>
        <w:jc w:val="left"/>
      </w:pPr>
    </w:p>
    <w:p w14:paraId="3B11DCE5" w14:textId="77777777" w:rsidR="000568B7" w:rsidRDefault="000568B7">
      <w:pPr>
        <w:spacing w:after="0" w:line="259" w:lineRule="auto"/>
        <w:ind w:left="-5"/>
        <w:jc w:val="left"/>
        <w:rPr>
          <w:b/>
          <w:sz w:val="29"/>
        </w:rPr>
      </w:pPr>
    </w:p>
    <w:p w14:paraId="37540593" w14:textId="77777777" w:rsidR="000568B7" w:rsidRDefault="000568B7">
      <w:pPr>
        <w:spacing w:after="0" w:line="259" w:lineRule="auto"/>
        <w:ind w:left="-5"/>
        <w:jc w:val="left"/>
        <w:rPr>
          <w:b/>
          <w:sz w:val="29"/>
        </w:rPr>
      </w:pPr>
    </w:p>
    <w:p w14:paraId="2D669DB6" w14:textId="77777777" w:rsidR="000568B7" w:rsidRDefault="000568B7">
      <w:pPr>
        <w:spacing w:after="0" w:line="259" w:lineRule="auto"/>
        <w:ind w:left="-5"/>
        <w:jc w:val="left"/>
        <w:rPr>
          <w:b/>
          <w:sz w:val="29"/>
        </w:rPr>
      </w:pPr>
    </w:p>
    <w:p w14:paraId="54BD29A1" w14:textId="77777777" w:rsidR="000568B7" w:rsidRDefault="000568B7">
      <w:pPr>
        <w:spacing w:after="0" w:line="259" w:lineRule="auto"/>
        <w:ind w:left="-5"/>
        <w:jc w:val="left"/>
        <w:rPr>
          <w:b/>
          <w:sz w:val="29"/>
        </w:rPr>
      </w:pPr>
    </w:p>
    <w:p w14:paraId="77F2EF82" w14:textId="77777777" w:rsidR="000568B7" w:rsidRDefault="000568B7">
      <w:pPr>
        <w:spacing w:after="0" w:line="259" w:lineRule="auto"/>
        <w:ind w:left="-5"/>
        <w:jc w:val="left"/>
        <w:rPr>
          <w:b/>
          <w:sz w:val="29"/>
        </w:rPr>
      </w:pPr>
    </w:p>
    <w:p w14:paraId="3DDB4F41" w14:textId="77777777" w:rsidR="000568B7" w:rsidRDefault="000568B7">
      <w:pPr>
        <w:spacing w:after="0" w:line="259" w:lineRule="auto"/>
        <w:ind w:left="-5"/>
        <w:jc w:val="left"/>
        <w:rPr>
          <w:b/>
          <w:sz w:val="29"/>
        </w:rPr>
      </w:pPr>
    </w:p>
    <w:p w14:paraId="217C425D" w14:textId="77777777" w:rsidR="000568B7" w:rsidRDefault="000568B7">
      <w:pPr>
        <w:spacing w:after="0" w:line="259" w:lineRule="auto"/>
        <w:ind w:left="-5"/>
        <w:jc w:val="left"/>
        <w:rPr>
          <w:b/>
          <w:sz w:val="29"/>
        </w:rPr>
      </w:pPr>
    </w:p>
    <w:p w14:paraId="370AA3C8" w14:textId="77777777" w:rsidR="000568B7" w:rsidRDefault="000568B7">
      <w:pPr>
        <w:spacing w:after="0" w:line="259" w:lineRule="auto"/>
        <w:ind w:left="-5"/>
        <w:jc w:val="left"/>
        <w:rPr>
          <w:b/>
          <w:sz w:val="29"/>
        </w:rPr>
      </w:pPr>
    </w:p>
    <w:p w14:paraId="2E39F9C3" w14:textId="77777777" w:rsidR="000568B7" w:rsidRDefault="000568B7">
      <w:pPr>
        <w:spacing w:after="0" w:line="259" w:lineRule="auto"/>
        <w:ind w:left="-5"/>
        <w:jc w:val="left"/>
        <w:rPr>
          <w:b/>
          <w:sz w:val="29"/>
        </w:rPr>
      </w:pPr>
    </w:p>
    <w:p w14:paraId="012F79F9" w14:textId="77777777" w:rsidR="000568B7" w:rsidRDefault="000568B7">
      <w:pPr>
        <w:spacing w:after="0" w:line="259" w:lineRule="auto"/>
        <w:ind w:left="-5"/>
        <w:jc w:val="left"/>
        <w:rPr>
          <w:b/>
          <w:sz w:val="29"/>
        </w:rPr>
      </w:pPr>
    </w:p>
    <w:p w14:paraId="1566E78D" w14:textId="77777777" w:rsidR="000568B7" w:rsidRDefault="000568B7">
      <w:pPr>
        <w:spacing w:after="0" w:line="259" w:lineRule="auto"/>
        <w:ind w:left="-5"/>
        <w:jc w:val="left"/>
        <w:rPr>
          <w:b/>
          <w:sz w:val="29"/>
        </w:rPr>
      </w:pPr>
    </w:p>
    <w:p w14:paraId="27CDD881" w14:textId="77777777" w:rsidR="000568B7" w:rsidRDefault="000568B7">
      <w:pPr>
        <w:spacing w:after="0" w:line="259" w:lineRule="auto"/>
        <w:ind w:left="-5"/>
        <w:jc w:val="left"/>
        <w:rPr>
          <w:b/>
          <w:sz w:val="29"/>
        </w:rPr>
      </w:pPr>
    </w:p>
    <w:p w14:paraId="1EF78865" w14:textId="77777777" w:rsidR="000568B7" w:rsidRDefault="000568B7">
      <w:pPr>
        <w:spacing w:after="0" w:line="259" w:lineRule="auto"/>
        <w:ind w:left="-5"/>
        <w:jc w:val="left"/>
        <w:rPr>
          <w:b/>
          <w:sz w:val="29"/>
        </w:rPr>
      </w:pPr>
    </w:p>
    <w:p w14:paraId="19385D61" w14:textId="77777777" w:rsidR="000568B7" w:rsidRDefault="000568B7">
      <w:pPr>
        <w:spacing w:after="0" w:line="259" w:lineRule="auto"/>
        <w:ind w:left="-5"/>
        <w:jc w:val="left"/>
        <w:rPr>
          <w:b/>
          <w:sz w:val="29"/>
        </w:rPr>
      </w:pPr>
    </w:p>
    <w:p w14:paraId="2263036E" w14:textId="77777777" w:rsidR="000568B7" w:rsidRDefault="000568B7">
      <w:pPr>
        <w:spacing w:after="0" w:line="259" w:lineRule="auto"/>
        <w:ind w:left="-5"/>
        <w:jc w:val="left"/>
        <w:rPr>
          <w:b/>
          <w:sz w:val="29"/>
        </w:rPr>
      </w:pPr>
    </w:p>
    <w:p w14:paraId="4B876319" w14:textId="77777777" w:rsidR="000568B7" w:rsidRDefault="000568B7">
      <w:pPr>
        <w:spacing w:after="0" w:line="259" w:lineRule="auto"/>
        <w:ind w:left="-5"/>
        <w:jc w:val="left"/>
        <w:rPr>
          <w:b/>
          <w:sz w:val="29"/>
        </w:rPr>
      </w:pPr>
    </w:p>
    <w:p w14:paraId="23F186E5" w14:textId="77777777" w:rsidR="000568B7" w:rsidRDefault="000568B7">
      <w:pPr>
        <w:spacing w:after="0" w:line="259" w:lineRule="auto"/>
        <w:ind w:left="-5"/>
        <w:jc w:val="left"/>
        <w:rPr>
          <w:b/>
          <w:sz w:val="29"/>
        </w:rPr>
      </w:pPr>
    </w:p>
    <w:p w14:paraId="03D0C208" w14:textId="77777777" w:rsidR="000568B7" w:rsidRDefault="000568B7">
      <w:pPr>
        <w:spacing w:after="0" w:line="259" w:lineRule="auto"/>
        <w:ind w:left="-5"/>
        <w:jc w:val="left"/>
        <w:rPr>
          <w:b/>
          <w:sz w:val="29"/>
        </w:rPr>
      </w:pPr>
    </w:p>
    <w:p w14:paraId="7AB06147" w14:textId="77777777" w:rsidR="00A72810" w:rsidRDefault="000568B7">
      <w:pPr>
        <w:spacing w:after="0" w:line="259" w:lineRule="auto"/>
        <w:ind w:left="-5"/>
        <w:jc w:val="left"/>
      </w:pPr>
      <w:r>
        <w:rPr>
          <w:b/>
          <w:sz w:val="29"/>
        </w:rPr>
        <w:lastRenderedPageBreak/>
        <w:t>Table des figures</w:t>
      </w:r>
    </w:p>
    <w:p w14:paraId="5B90DFB8" w14:textId="77777777" w:rsidR="00A72810" w:rsidRDefault="000568B7">
      <w:pPr>
        <w:numPr>
          <w:ilvl w:val="0"/>
          <w:numId w:val="1"/>
        </w:numPr>
        <w:spacing w:after="160" w:line="259" w:lineRule="auto"/>
        <w:ind w:hanging="502"/>
        <w:jc w:val="left"/>
      </w:pPr>
      <w:r>
        <w:t>Exemple d’échantillon MpBC mixte</w:t>
      </w:r>
      <w:r>
        <w:tab/>
        <w:t xml:space="preserve">. . . . . . . . . . . . . . . . . . . . . </w:t>
      </w:r>
      <w:proofErr w:type="gramStart"/>
      <w:r>
        <w:t>. . . .</w:t>
      </w:r>
      <w:proofErr w:type="gramEnd"/>
      <w:r>
        <w:tab/>
        <w:t>7</w:t>
      </w:r>
    </w:p>
    <w:p w14:paraId="5FE38AA8" w14:textId="77777777" w:rsidR="00A72810" w:rsidRDefault="000568B7">
      <w:pPr>
        <w:numPr>
          <w:ilvl w:val="0"/>
          <w:numId w:val="1"/>
        </w:numPr>
        <w:spacing w:after="160" w:line="259" w:lineRule="auto"/>
        <w:ind w:hanging="502"/>
        <w:jc w:val="left"/>
      </w:pPr>
      <w:r>
        <w:t xml:space="preserve">Correction du batch </w:t>
      </w:r>
      <w:proofErr w:type="spellStart"/>
      <w:r>
        <w:t>effect</w:t>
      </w:r>
      <w:proofErr w:type="spellEnd"/>
      <w:r>
        <w:t xml:space="preserve"> entre les 16 échantillons distincts de MpBC . . . . . .</w:t>
      </w:r>
      <w:r>
        <w:tab/>
        <w:t>16</w:t>
      </w:r>
    </w:p>
    <w:p w14:paraId="374B2FB1" w14:textId="77777777" w:rsidR="00A72810" w:rsidRDefault="000568B7">
      <w:pPr>
        <w:numPr>
          <w:ilvl w:val="0"/>
          <w:numId w:val="1"/>
        </w:numPr>
        <w:spacing w:after="160" w:line="259" w:lineRule="auto"/>
        <w:ind w:hanging="502"/>
        <w:jc w:val="left"/>
      </w:pPr>
      <w:r>
        <w:t>Projection UMAP des données transcriptomiques Visium</w:t>
      </w:r>
      <w:r>
        <w:tab/>
        <w:t xml:space="preserve">. . . . . . . . . </w:t>
      </w:r>
      <w:proofErr w:type="gramStart"/>
      <w:r>
        <w:t>. . . .</w:t>
      </w:r>
      <w:proofErr w:type="gramEnd"/>
      <w:r>
        <w:tab/>
        <w:t>17</w:t>
      </w:r>
    </w:p>
    <w:p w14:paraId="5A7158EA" w14:textId="77777777" w:rsidR="00A72810" w:rsidRDefault="000568B7">
      <w:pPr>
        <w:numPr>
          <w:ilvl w:val="0"/>
          <w:numId w:val="1"/>
        </w:numPr>
        <w:spacing w:after="160" w:line="259" w:lineRule="auto"/>
        <w:ind w:hanging="502"/>
        <w:jc w:val="left"/>
      </w:pPr>
      <w:r>
        <w:t xml:space="preserve">Visualisation de l’expression génique par cluster sur la projection UMAP </w:t>
      </w:r>
      <w:proofErr w:type="gramStart"/>
      <w:r>
        <w:t>. . . .</w:t>
      </w:r>
      <w:proofErr w:type="gramEnd"/>
      <w:r>
        <w:t xml:space="preserve"> .</w:t>
      </w:r>
      <w:r>
        <w:tab/>
        <w:t>18</w:t>
      </w:r>
    </w:p>
    <w:p w14:paraId="496CEB04" w14:textId="77777777" w:rsidR="00A72810" w:rsidRDefault="000568B7">
      <w:pPr>
        <w:numPr>
          <w:ilvl w:val="0"/>
          <w:numId w:val="1"/>
        </w:numPr>
        <w:spacing w:after="160" w:line="259" w:lineRule="auto"/>
        <w:ind w:hanging="502"/>
        <w:jc w:val="left"/>
      </w:pPr>
      <w:r>
        <w:t>Profil d’expression des gènes marqueurs sélectionnés selon les types cellulaires</w:t>
      </w:r>
    </w:p>
    <w:p w14:paraId="7280C268" w14:textId="77777777" w:rsidR="00A72810" w:rsidRDefault="000568B7">
      <w:pPr>
        <w:tabs>
          <w:tab w:val="center" w:pos="2890"/>
          <w:tab w:val="center" w:pos="6873"/>
          <w:tab w:val="center" w:pos="8962"/>
        </w:tabs>
        <w:spacing w:after="160" w:line="259" w:lineRule="auto"/>
        <w:ind w:left="0" w:firstLine="0"/>
        <w:jc w:val="left"/>
      </w:pPr>
      <w:r>
        <w:tab/>
      </w:r>
      <w:proofErr w:type="gramStart"/>
      <w:r>
        <w:t>tumoraux</w:t>
      </w:r>
      <w:proofErr w:type="gramEnd"/>
      <w:r>
        <w:t xml:space="preserve"> et les patients atteints de MpBC</w:t>
      </w:r>
      <w:r>
        <w:tab/>
        <w:t>. . . . . . . . . . . . . . . . . . . . .</w:t>
      </w:r>
      <w:r>
        <w:tab/>
        <w:t>19</w:t>
      </w:r>
    </w:p>
    <w:p w14:paraId="50AEF456" w14:textId="77777777" w:rsidR="00A72810" w:rsidRDefault="000568B7">
      <w:pPr>
        <w:numPr>
          <w:ilvl w:val="0"/>
          <w:numId w:val="1"/>
        </w:numPr>
        <w:spacing w:after="160" w:line="259" w:lineRule="auto"/>
        <w:ind w:hanging="502"/>
        <w:jc w:val="left"/>
      </w:pPr>
      <w:r>
        <w:t>Représentation des scores CNA obtenus avec InferCNVPlus, avant (A) et après</w:t>
      </w:r>
    </w:p>
    <w:p w14:paraId="62E05817" w14:textId="77777777" w:rsidR="00A72810" w:rsidRDefault="000568B7">
      <w:pPr>
        <w:spacing w:after="160" w:line="259" w:lineRule="auto"/>
        <w:ind w:left="0" w:firstLine="0"/>
        <w:jc w:val="left"/>
      </w:pPr>
      <w:proofErr w:type="gramStart"/>
      <w:r>
        <w:t>normalisation</w:t>
      </w:r>
      <w:proofErr w:type="gramEnd"/>
      <w:r>
        <w:t xml:space="preserve"> (B), en fonction des cytobandes mineures pour chaque chromosome</w:t>
      </w:r>
    </w:p>
    <w:p w14:paraId="53A043D2" w14:textId="77777777" w:rsidR="00A72810" w:rsidRDefault="000568B7">
      <w:pPr>
        <w:tabs>
          <w:tab w:val="center" w:pos="4714"/>
          <w:tab w:val="center" w:pos="8962"/>
        </w:tabs>
        <w:spacing w:after="160" w:line="259" w:lineRule="auto"/>
        <w:ind w:left="0" w:firstLine="0"/>
        <w:jc w:val="left"/>
      </w:pPr>
      <w:r>
        <w:tab/>
      </w:r>
      <w:proofErr w:type="gramStart"/>
      <w:r>
        <w:t>du</w:t>
      </w:r>
      <w:proofErr w:type="gramEnd"/>
      <w:r>
        <w:t xml:space="preserve"> génome . . . . . . . . . . . . . . . . . . . . . . . . . . . . . . . . . . . . . . . .</w:t>
      </w:r>
      <w:r>
        <w:tab/>
        <w:t>21</w:t>
      </w:r>
    </w:p>
    <w:p w14:paraId="4656A47C" w14:textId="77777777" w:rsidR="00A72810" w:rsidRDefault="000568B7">
      <w:pPr>
        <w:numPr>
          <w:ilvl w:val="0"/>
          <w:numId w:val="1"/>
        </w:numPr>
        <w:spacing w:after="160" w:line="259" w:lineRule="auto"/>
        <w:ind w:hanging="502"/>
        <w:jc w:val="left"/>
      </w:pPr>
      <w:r>
        <w:t>Profil de significativité des altérations chromosomiques pour le patient MpBC</w:t>
      </w:r>
      <w:proofErr w:type="gramStart"/>
      <w:r>
        <w:t>9 .</w:t>
      </w:r>
      <w:proofErr w:type="gramEnd"/>
      <w:r>
        <w:tab/>
        <w:t>22</w:t>
      </w:r>
    </w:p>
    <w:p w14:paraId="04F0F0AF" w14:textId="77777777" w:rsidR="00A72810" w:rsidRDefault="000568B7">
      <w:pPr>
        <w:numPr>
          <w:ilvl w:val="0"/>
          <w:numId w:val="1"/>
        </w:numPr>
        <w:spacing w:after="160" w:line="259" w:lineRule="auto"/>
        <w:ind w:hanging="502"/>
        <w:jc w:val="left"/>
      </w:pPr>
      <w:r>
        <w:t>Carte de chaleur des altérations du nombre de copies pour le patient MpBC</w:t>
      </w:r>
      <w:proofErr w:type="gramStart"/>
      <w:r>
        <w:t>9 .</w:t>
      </w:r>
      <w:proofErr w:type="gramEnd"/>
      <w:r>
        <w:t xml:space="preserve"> .</w:t>
      </w:r>
      <w:r>
        <w:tab/>
        <w:t>23</w:t>
      </w:r>
    </w:p>
    <w:p w14:paraId="2A4E0F91" w14:textId="77777777" w:rsidR="00A72810" w:rsidRDefault="000568B7">
      <w:pPr>
        <w:numPr>
          <w:ilvl w:val="0"/>
          <w:numId w:val="1"/>
        </w:numPr>
        <w:spacing w:after="160" w:line="259" w:lineRule="auto"/>
        <w:ind w:hanging="502"/>
        <w:jc w:val="left"/>
      </w:pPr>
      <w:r>
        <w:t>Analyse de la corrélation des scores CNA entre les deux sous-types tumoraux du</w:t>
      </w:r>
    </w:p>
    <w:p w14:paraId="0FB7E4AD" w14:textId="77777777" w:rsidR="00A72810" w:rsidRDefault="000568B7">
      <w:pPr>
        <w:tabs>
          <w:tab w:val="center" w:pos="4715"/>
          <w:tab w:val="center" w:pos="8962"/>
        </w:tabs>
        <w:spacing w:after="160" w:line="259" w:lineRule="auto"/>
        <w:ind w:left="0" w:firstLine="0"/>
        <w:jc w:val="left"/>
      </w:pPr>
      <w:r>
        <w:tab/>
      </w:r>
      <w:proofErr w:type="gramStart"/>
      <w:r>
        <w:t>patient</w:t>
      </w:r>
      <w:proofErr w:type="gramEnd"/>
      <w:r>
        <w:t xml:space="preserve"> MpBC9 . . . . . . . . . . . . . . . . . . . . . . . . . . . . . . . . . . . . .</w:t>
      </w:r>
      <w:r>
        <w:tab/>
        <w:t>24</w:t>
      </w:r>
    </w:p>
    <w:p w14:paraId="1CCC80C4" w14:textId="77777777" w:rsidR="00A72810" w:rsidRDefault="000568B7">
      <w:pPr>
        <w:numPr>
          <w:ilvl w:val="0"/>
          <w:numId w:val="1"/>
        </w:numPr>
        <w:spacing w:after="160" w:line="259" w:lineRule="auto"/>
        <w:ind w:hanging="502"/>
        <w:jc w:val="left"/>
      </w:pPr>
      <w:r>
        <w:t xml:space="preserve">Taille de l’effet des altérations chromosomiques entre sous-types tumoraux </w:t>
      </w:r>
      <w:proofErr w:type="gramStart"/>
      <w:r>
        <w:t>. . . .</w:t>
      </w:r>
      <w:proofErr w:type="gramEnd"/>
      <w:r>
        <w:tab/>
        <w:t>24</w:t>
      </w:r>
    </w:p>
    <w:p w14:paraId="0975ED24" w14:textId="77777777" w:rsidR="00C947B4" w:rsidRDefault="00C947B4">
      <w:pPr>
        <w:spacing w:after="160" w:line="259" w:lineRule="auto"/>
        <w:ind w:left="0" w:firstLine="0"/>
        <w:jc w:val="left"/>
        <w:rPr>
          <w:b/>
          <w:sz w:val="29"/>
        </w:rPr>
      </w:pPr>
    </w:p>
    <w:p w14:paraId="7341CA52" w14:textId="77777777" w:rsidR="00C947B4" w:rsidRDefault="00C947B4">
      <w:pPr>
        <w:spacing w:after="160" w:line="259" w:lineRule="auto"/>
        <w:ind w:left="0" w:firstLine="0"/>
        <w:jc w:val="left"/>
        <w:rPr>
          <w:b/>
          <w:sz w:val="29"/>
        </w:rPr>
      </w:pPr>
    </w:p>
    <w:p w14:paraId="79C5CF3E" w14:textId="77777777" w:rsidR="00C947B4" w:rsidRDefault="00C947B4">
      <w:pPr>
        <w:spacing w:after="160" w:line="259" w:lineRule="auto"/>
        <w:ind w:left="0" w:firstLine="0"/>
        <w:jc w:val="left"/>
        <w:rPr>
          <w:b/>
          <w:sz w:val="29"/>
        </w:rPr>
      </w:pPr>
    </w:p>
    <w:p w14:paraId="584BFB25" w14:textId="77777777" w:rsidR="00C947B4" w:rsidRDefault="00C947B4">
      <w:pPr>
        <w:spacing w:after="160" w:line="259" w:lineRule="auto"/>
        <w:ind w:left="0" w:firstLine="0"/>
        <w:jc w:val="left"/>
        <w:rPr>
          <w:b/>
          <w:sz w:val="29"/>
        </w:rPr>
      </w:pPr>
    </w:p>
    <w:p w14:paraId="60FCCED0" w14:textId="77777777" w:rsidR="00C947B4" w:rsidRDefault="00C947B4">
      <w:pPr>
        <w:spacing w:after="160" w:line="259" w:lineRule="auto"/>
        <w:ind w:left="0" w:firstLine="0"/>
        <w:jc w:val="left"/>
        <w:rPr>
          <w:b/>
          <w:sz w:val="29"/>
        </w:rPr>
      </w:pPr>
    </w:p>
    <w:p w14:paraId="0103FDBB" w14:textId="14DAE867" w:rsidR="00C947B4" w:rsidRDefault="00C947B4">
      <w:pPr>
        <w:spacing w:after="160" w:line="259" w:lineRule="auto"/>
        <w:ind w:left="0" w:firstLine="0"/>
        <w:jc w:val="left"/>
        <w:rPr>
          <w:b/>
          <w:sz w:val="29"/>
        </w:rPr>
      </w:pPr>
    </w:p>
    <w:p w14:paraId="2D126A5F" w14:textId="77777777" w:rsidR="00C947B4" w:rsidRDefault="00C947B4">
      <w:pPr>
        <w:spacing w:after="160" w:line="259" w:lineRule="auto"/>
        <w:ind w:left="0" w:firstLine="0"/>
        <w:jc w:val="left"/>
        <w:rPr>
          <w:b/>
          <w:sz w:val="29"/>
        </w:rPr>
      </w:pPr>
    </w:p>
    <w:p w14:paraId="6C74905B" w14:textId="57103974" w:rsidR="00A72810" w:rsidRDefault="000568B7">
      <w:pPr>
        <w:spacing w:after="160" w:line="259" w:lineRule="auto"/>
        <w:ind w:left="0" w:firstLine="0"/>
        <w:jc w:val="left"/>
      </w:pPr>
      <w:r>
        <w:rPr>
          <w:b/>
          <w:sz w:val="29"/>
        </w:rPr>
        <w:t>Liste des tableaux</w:t>
      </w:r>
    </w:p>
    <w:p w14:paraId="4ED2D2E4" w14:textId="77777777" w:rsidR="00A72810" w:rsidRDefault="000568B7">
      <w:pPr>
        <w:tabs>
          <w:tab w:val="center" w:pos="382"/>
          <w:tab w:val="center" w:pos="4672"/>
        </w:tabs>
        <w:spacing w:after="160" w:line="259" w:lineRule="auto"/>
        <w:ind w:left="0" w:firstLine="0"/>
        <w:jc w:val="left"/>
      </w:pPr>
      <w:r>
        <w:tab/>
        <w:t>1</w:t>
      </w:r>
      <w:r>
        <w:tab/>
        <w:t>Tableau récapitulatif des différents tissus (sous-type tumoral) comparés dans</w:t>
      </w:r>
    </w:p>
    <w:p w14:paraId="08F15AF6" w14:textId="77777777" w:rsidR="000568B7" w:rsidRPr="005C5E06" w:rsidRDefault="000568B7">
      <w:pPr>
        <w:tabs>
          <w:tab w:val="center" w:pos="4714"/>
          <w:tab w:val="center" w:pos="8962"/>
        </w:tabs>
        <w:spacing w:after="160" w:line="259" w:lineRule="auto"/>
        <w:ind w:left="0" w:firstLine="0"/>
        <w:jc w:val="left"/>
        <w:rPr>
          <w:lang w:val="en-GB"/>
        </w:rPr>
      </w:pPr>
      <w:r>
        <w:tab/>
      </w:r>
      <w:proofErr w:type="gramStart"/>
      <w:r>
        <w:t>l’analyse</w:t>
      </w:r>
      <w:proofErr w:type="gramEnd"/>
      <w:r>
        <w:t xml:space="preserve"> des CNA par patient . . . . . . . . . . . . . . . . . . . . . . . . . . . . .</w:t>
      </w:r>
      <w:r>
        <w:tab/>
      </w:r>
      <w:r w:rsidRPr="005C5E06">
        <w:rPr>
          <w:lang w:val="en-GB"/>
        </w:rPr>
        <w:t>13</w:t>
      </w:r>
    </w:p>
    <w:p w14:paraId="2E3B3296" w14:textId="77777777" w:rsidR="000568B7" w:rsidRPr="005C5E06" w:rsidRDefault="000568B7" w:rsidP="0014203B">
      <w:pPr>
        <w:pStyle w:val="Titre1"/>
        <w:numPr>
          <w:ilvl w:val="0"/>
          <w:numId w:val="0"/>
        </w:numPr>
        <w:spacing w:after="194"/>
        <w:ind w:right="0"/>
        <w:rPr>
          <w:lang w:val="en-GB"/>
        </w:rPr>
      </w:pPr>
      <w:bookmarkStart w:id="1" w:name="_Toc31670"/>
    </w:p>
    <w:p w14:paraId="61195C8F" w14:textId="77777777" w:rsidR="00C947B4" w:rsidRDefault="00C947B4">
      <w:pPr>
        <w:pStyle w:val="Titre1"/>
        <w:numPr>
          <w:ilvl w:val="0"/>
          <w:numId w:val="0"/>
        </w:numPr>
        <w:spacing w:after="194"/>
        <w:ind w:left="-5" w:right="0"/>
        <w:rPr>
          <w:lang w:val="en-GB"/>
        </w:rPr>
      </w:pPr>
    </w:p>
    <w:p w14:paraId="2A95F4AC" w14:textId="77777777" w:rsidR="00C947B4" w:rsidRDefault="00C947B4">
      <w:pPr>
        <w:pStyle w:val="Titre1"/>
        <w:numPr>
          <w:ilvl w:val="0"/>
          <w:numId w:val="0"/>
        </w:numPr>
        <w:spacing w:after="194"/>
        <w:ind w:left="-5" w:right="0"/>
        <w:rPr>
          <w:lang w:val="en-GB"/>
        </w:rPr>
      </w:pPr>
    </w:p>
    <w:p w14:paraId="30106635" w14:textId="202A6113" w:rsidR="00A72810" w:rsidRPr="005C5E06" w:rsidRDefault="000568B7" w:rsidP="00C947B4">
      <w:pPr>
        <w:pStyle w:val="Titre1"/>
        <w:numPr>
          <w:ilvl w:val="0"/>
          <w:numId w:val="0"/>
        </w:numPr>
        <w:spacing w:after="194"/>
        <w:ind w:right="0"/>
        <w:rPr>
          <w:lang w:val="en-GB"/>
        </w:rPr>
      </w:pPr>
      <w:proofErr w:type="spellStart"/>
      <w:r w:rsidRPr="005C5E06">
        <w:rPr>
          <w:lang w:val="en-GB"/>
        </w:rPr>
        <w:t>Liste</w:t>
      </w:r>
      <w:proofErr w:type="spellEnd"/>
      <w:r w:rsidRPr="005C5E06">
        <w:rPr>
          <w:lang w:val="en-GB"/>
        </w:rPr>
        <w:t xml:space="preserve"> des </w:t>
      </w:r>
      <w:proofErr w:type="spellStart"/>
      <w:r w:rsidRPr="005C5E06">
        <w:rPr>
          <w:lang w:val="en-GB"/>
        </w:rPr>
        <w:t>abréviations</w:t>
      </w:r>
      <w:bookmarkEnd w:id="1"/>
      <w:proofErr w:type="spellEnd"/>
    </w:p>
    <w:p w14:paraId="002DBE33" w14:textId="77777777" w:rsidR="00A72810" w:rsidRPr="005C5E06" w:rsidRDefault="000568B7">
      <w:pPr>
        <w:spacing w:line="259" w:lineRule="auto"/>
        <w:ind w:left="349" w:right="1402"/>
        <w:rPr>
          <w:lang w:val="en-GB"/>
        </w:rPr>
      </w:pPr>
      <w:proofErr w:type="gramStart"/>
      <w:r w:rsidRPr="005C5E06">
        <w:rPr>
          <w:b/>
          <w:lang w:val="en-GB"/>
        </w:rPr>
        <w:t xml:space="preserve">TNBC </w:t>
      </w:r>
      <w:r w:rsidRPr="005C5E06">
        <w:rPr>
          <w:lang w:val="en-GB"/>
        </w:rPr>
        <w:t>:</w:t>
      </w:r>
      <w:proofErr w:type="gramEnd"/>
      <w:r w:rsidRPr="005C5E06">
        <w:rPr>
          <w:lang w:val="en-GB"/>
        </w:rPr>
        <w:t xml:space="preserve"> Triple Negative Breast Cancer</w:t>
      </w:r>
    </w:p>
    <w:p w14:paraId="75E64DD1" w14:textId="77777777" w:rsidR="00A72810" w:rsidRPr="005C5E06" w:rsidRDefault="000568B7">
      <w:pPr>
        <w:spacing w:line="259" w:lineRule="auto"/>
        <w:ind w:left="349" w:right="1402"/>
        <w:rPr>
          <w:lang w:val="en-GB"/>
        </w:rPr>
      </w:pPr>
      <w:proofErr w:type="gramStart"/>
      <w:r w:rsidRPr="005C5E06">
        <w:rPr>
          <w:b/>
          <w:lang w:val="en-GB"/>
        </w:rPr>
        <w:t xml:space="preserve">MpBC </w:t>
      </w:r>
      <w:r w:rsidRPr="005C5E06">
        <w:rPr>
          <w:lang w:val="en-GB"/>
        </w:rPr>
        <w:t>:</w:t>
      </w:r>
      <w:proofErr w:type="gramEnd"/>
      <w:r w:rsidRPr="005C5E06">
        <w:rPr>
          <w:lang w:val="en-GB"/>
        </w:rPr>
        <w:t xml:space="preserve"> Metaplastic Breast Carcinoma</w:t>
      </w:r>
    </w:p>
    <w:p w14:paraId="1F4439F9" w14:textId="77777777" w:rsidR="00A72810" w:rsidRPr="005C5E06" w:rsidRDefault="000568B7">
      <w:pPr>
        <w:spacing w:line="259" w:lineRule="auto"/>
        <w:ind w:left="349" w:right="1402"/>
        <w:rPr>
          <w:lang w:val="en-GB"/>
        </w:rPr>
      </w:pPr>
      <w:proofErr w:type="gramStart"/>
      <w:r w:rsidRPr="005C5E06">
        <w:rPr>
          <w:b/>
          <w:lang w:val="en-GB"/>
        </w:rPr>
        <w:t xml:space="preserve">CNA </w:t>
      </w:r>
      <w:r w:rsidRPr="005C5E06">
        <w:rPr>
          <w:lang w:val="en-GB"/>
        </w:rPr>
        <w:t>:</w:t>
      </w:r>
      <w:proofErr w:type="gramEnd"/>
      <w:r w:rsidRPr="005C5E06">
        <w:rPr>
          <w:lang w:val="en-GB"/>
        </w:rPr>
        <w:t xml:space="preserve"> Copy Number Alteration</w:t>
      </w:r>
    </w:p>
    <w:p w14:paraId="1770CEAA" w14:textId="77777777" w:rsidR="00A72810" w:rsidRPr="005C5E06" w:rsidRDefault="000568B7">
      <w:pPr>
        <w:spacing w:line="259" w:lineRule="auto"/>
        <w:ind w:left="349" w:right="1402"/>
        <w:rPr>
          <w:lang w:val="en-GB"/>
        </w:rPr>
      </w:pPr>
      <w:proofErr w:type="gramStart"/>
      <w:r w:rsidRPr="005C5E06">
        <w:rPr>
          <w:b/>
          <w:lang w:val="en-GB"/>
        </w:rPr>
        <w:t xml:space="preserve">CNV </w:t>
      </w:r>
      <w:r w:rsidRPr="005C5E06">
        <w:rPr>
          <w:lang w:val="en-GB"/>
        </w:rPr>
        <w:t>:</w:t>
      </w:r>
      <w:proofErr w:type="gramEnd"/>
      <w:r w:rsidRPr="005C5E06">
        <w:rPr>
          <w:lang w:val="en-GB"/>
        </w:rPr>
        <w:t xml:space="preserve"> Copy Number Variant</w:t>
      </w:r>
    </w:p>
    <w:p w14:paraId="5DB514FD" w14:textId="77777777" w:rsidR="00A72810" w:rsidRDefault="000568B7">
      <w:pPr>
        <w:spacing w:line="259" w:lineRule="auto"/>
        <w:ind w:left="349" w:right="1402"/>
      </w:pPr>
      <w:r>
        <w:rPr>
          <w:b/>
        </w:rPr>
        <w:t xml:space="preserve">CLB </w:t>
      </w:r>
      <w:r>
        <w:t>: Centre Léon Bérard</w:t>
      </w:r>
    </w:p>
    <w:p w14:paraId="06F327D3" w14:textId="77777777" w:rsidR="00A72810" w:rsidRDefault="000568B7">
      <w:pPr>
        <w:spacing w:line="259" w:lineRule="auto"/>
        <w:ind w:left="349" w:right="1402"/>
      </w:pPr>
      <w:r>
        <w:rPr>
          <w:b/>
        </w:rPr>
        <w:t xml:space="preserve">H&amp;E </w:t>
      </w:r>
      <w:r>
        <w:t xml:space="preserve">: </w:t>
      </w:r>
      <w:proofErr w:type="spellStart"/>
      <w:r>
        <w:t>Hematoxylin</w:t>
      </w:r>
      <w:proofErr w:type="spellEnd"/>
      <w:r>
        <w:t xml:space="preserve"> &amp; </w:t>
      </w:r>
      <w:proofErr w:type="spellStart"/>
      <w:r>
        <w:t>Eosin</w:t>
      </w:r>
      <w:proofErr w:type="spellEnd"/>
    </w:p>
    <w:p w14:paraId="394B6B12" w14:textId="77777777" w:rsidR="00A72810" w:rsidRDefault="000568B7">
      <w:pPr>
        <w:spacing w:line="259" w:lineRule="auto"/>
        <w:ind w:left="349" w:right="1402"/>
      </w:pPr>
      <w:r>
        <w:rPr>
          <w:b/>
        </w:rPr>
        <w:t xml:space="preserve">FFPE </w:t>
      </w:r>
      <w:r>
        <w:t>: Formalin-Fixed, Paraffin-Embedded</w:t>
      </w:r>
    </w:p>
    <w:p w14:paraId="1D576BD5" w14:textId="77777777" w:rsidR="00A72810" w:rsidRDefault="000568B7">
      <w:pPr>
        <w:spacing w:line="259" w:lineRule="auto"/>
        <w:ind w:left="349" w:right="1402"/>
      </w:pPr>
      <w:r>
        <w:rPr>
          <w:b/>
        </w:rPr>
        <w:t xml:space="preserve">CNRS </w:t>
      </w:r>
      <w:r>
        <w:t>: Centre National de la Recherche Scientifique</w:t>
      </w:r>
    </w:p>
    <w:p w14:paraId="3DD07922" w14:textId="77777777" w:rsidR="00A72810" w:rsidRPr="005C5E06" w:rsidRDefault="000568B7">
      <w:pPr>
        <w:spacing w:line="259" w:lineRule="auto"/>
        <w:ind w:left="349" w:right="1402"/>
        <w:rPr>
          <w:lang w:val="en-GB"/>
        </w:rPr>
      </w:pPr>
      <w:proofErr w:type="gramStart"/>
      <w:r w:rsidRPr="005C5E06">
        <w:rPr>
          <w:b/>
          <w:lang w:val="en-GB"/>
        </w:rPr>
        <w:t xml:space="preserve">UMI </w:t>
      </w:r>
      <w:r w:rsidRPr="005C5E06">
        <w:rPr>
          <w:lang w:val="en-GB"/>
        </w:rPr>
        <w:t>:</w:t>
      </w:r>
      <w:proofErr w:type="gramEnd"/>
      <w:r w:rsidRPr="005C5E06">
        <w:rPr>
          <w:lang w:val="en-GB"/>
        </w:rPr>
        <w:t xml:space="preserve"> Unique Molecular Identifier</w:t>
      </w:r>
    </w:p>
    <w:p w14:paraId="01C3F462" w14:textId="77777777" w:rsidR="00A72810" w:rsidRPr="005C5E06" w:rsidRDefault="000568B7">
      <w:pPr>
        <w:spacing w:line="259" w:lineRule="auto"/>
        <w:ind w:left="349" w:right="1402"/>
        <w:rPr>
          <w:lang w:val="en-GB"/>
        </w:rPr>
      </w:pPr>
      <w:proofErr w:type="gramStart"/>
      <w:r w:rsidRPr="005C5E06">
        <w:rPr>
          <w:b/>
          <w:lang w:val="en-GB"/>
        </w:rPr>
        <w:t xml:space="preserve">UMAP </w:t>
      </w:r>
      <w:r w:rsidRPr="005C5E06">
        <w:rPr>
          <w:lang w:val="en-GB"/>
        </w:rPr>
        <w:t>:</w:t>
      </w:r>
      <w:proofErr w:type="gramEnd"/>
      <w:r w:rsidRPr="005C5E06">
        <w:rPr>
          <w:lang w:val="en-GB"/>
        </w:rPr>
        <w:t xml:space="preserve"> Uniform Manifold Approximation and Projection</w:t>
      </w:r>
    </w:p>
    <w:p w14:paraId="5582FDB6" w14:textId="77777777" w:rsidR="00A72810" w:rsidRPr="005C5E06" w:rsidRDefault="000568B7">
      <w:pPr>
        <w:spacing w:line="259" w:lineRule="auto"/>
        <w:ind w:left="349" w:right="1402"/>
        <w:rPr>
          <w:lang w:val="en-GB"/>
        </w:rPr>
      </w:pPr>
      <w:proofErr w:type="gramStart"/>
      <w:r w:rsidRPr="005C5E06">
        <w:rPr>
          <w:b/>
          <w:lang w:val="en-GB"/>
        </w:rPr>
        <w:t xml:space="preserve">PCA </w:t>
      </w:r>
      <w:r w:rsidRPr="005C5E06">
        <w:rPr>
          <w:lang w:val="en-GB"/>
        </w:rPr>
        <w:t>:</w:t>
      </w:r>
      <w:proofErr w:type="gramEnd"/>
      <w:r w:rsidRPr="005C5E06">
        <w:rPr>
          <w:lang w:val="en-GB"/>
        </w:rPr>
        <w:t xml:space="preserve"> Principal Component Analysis</w:t>
      </w:r>
    </w:p>
    <w:p w14:paraId="1D4C0C1C" w14:textId="77777777" w:rsidR="00A72810" w:rsidRPr="005C5E06" w:rsidRDefault="000568B7">
      <w:pPr>
        <w:spacing w:line="259" w:lineRule="auto"/>
        <w:ind w:left="349" w:right="1402"/>
        <w:rPr>
          <w:lang w:val="en-GB"/>
        </w:rPr>
      </w:pPr>
      <w:proofErr w:type="gramStart"/>
      <w:r w:rsidRPr="005C5E06">
        <w:rPr>
          <w:b/>
          <w:lang w:val="en-GB"/>
        </w:rPr>
        <w:t xml:space="preserve">DGEA </w:t>
      </w:r>
      <w:r w:rsidRPr="005C5E06">
        <w:rPr>
          <w:lang w:val="en-GB"/>
        </w:rPr>
        <w:t>:</w:t>
      </w:r>
      <w:proofErr w:type="gramEnd"/>
      <w:r w:rsidRPr="005C5E06">
        <w:rPr>
          <w:lang w:val="en-GB"/>
        </w:rPr>
        <w:t xml:space="preserve"> Differential Gene Expression Analysis</w:t>
      </w:r>
    </w:p>
    <w:p w14:paraId="09794240" w14:textId="77777777" w:rsidR="00A72810" w:rsidRPr="005C5E06" w:rsidRDefault="000568B7">
      <w:pPr>
        <w:spacing w:line="259" w:lineRule="auto"/>
        <w:ind w:left="349" w:right="1402"/>
        <w:rPr>
          <w:lang w:val="en-GB"/>
        </w:rPr>
      </w:pPr>
      <w:proofErr w:type="gramStart"/>
      <w:r w:rsidRPr="005C5E06">
        <w:rPr>
          <w:b/>
          <w:lang w:val="en-GB"/>
        </w:rPr>
        <w:t xml:space="preserve">KNN </w:t>
      </w:r>
      <w:r w:rsidRPr="005C5E06">
        <w:rPr>
          <w:lang w:val="en-GB"/>
        </w:rPr>
        <w:t>:</w:t>
      </w:r>
      <w:proofErr w:type="gramEnd"/>
      <w:r w:rsidRPr="005C5E06">
        <w:rPr>
          <w:lang w:val="en-GB"/>
        </w:rPr>
        <w:t xml:space="preserve"> k-Nearest </w:t>
      </w:r>
      <w:proofErr w:type="spellStart"/>
      <w:r w:rsidRPr="005C5E06">
        <w:rPr>
          <w:lang w:val="en-GB"/>
        </w:rPr>
        <w:t>Neighbors</w:t>
      </w:r>
      <w:proofErr w:type="spellEnd"/>
    </w:p>
    <w:p w14:paraId="0BEF4DF2" w14:textId="77777777" w:rsidR="00A72810" w:rsidRPr="005C5E06" w:rsidRDefault="000568B7">
      <w:pPr>
        <w:spacing w:line="259" w:lineRule="auto"/>
        <w:ind w:left="349" w:right="1402"/>
        <w:rPr>
          <w:lang w:val="en-GB"/>
        </w:rPr>
      </w:pPr>
      <w:proofErr w:type="gramStart"/>
      <w:r w:rsidRPr="005C5E06">
        <w:rPr>
          <w:b/>
          <w:lang w:val="en-GB"/>
        </w:rPr>
        <w:t xml:space="preserve">ID </w:t>
      </w:r>
      <w:r w:rsidRPr="005C5E06">
        <w:rPr>
          <w:lang w:val="en-GB"/>
        </w:rPr>
        <w:t>:</w:t>
      </w:r>
      <w:proofErr w:type="gramEnd"/>
      <w:r w:rsidRPr="005C5E06">
        <w:rPr>
          <w:lang w:val="en-GB"/>
        </w:rPr>
        <w:t xml:space="preserve"> </w:t>
      </w:r>
      <w:proofErr w:type="spellStart"/>
      <w:r w:rsidRPr="005C5E06">
        <w:rPr>
          <w:lang w:val="en-GB"/>
        </w:rPr>
        <w:t>Identifiant</w:t>
      </w:r>
      <w:proofErr w:type="spellEnd"/>
    </w:p>
    <w:p w14:paraId="768DF555" w14:textId="77777777" w:rsidR="00A72810" w:rsidRPr="005C5E06" w:rsidRDefault="000568B7">
      <w:pPr>
        <w:spacing w:line="259" w:lineRule="auto"/>
        <w:ind w:left="349" w:right="1402"/>
        <w:rPr>
          <w:lang w:val="en-GB"/>
        </w:rPr>
      </w:pPr>
      <w:proofErr w:type="gramStart"/>
      <w:r w:rsidRPr="005C5E06">
        <w:rPr>
          <w:b/>
          <w:lang w:val="en-GB"/>
        </w:rPr>
        <w:t xml:space="preserve">UCSC </w:t>
      </w:r>
      <w:r w:rsidRPr="005C5E06">
        <w:rPr>
          <w:lang w:val="en-GB"/>
        </w:rPr>
        <w:t>:</w:t>
      </w:r>
      <w:proofErr w:type="gramEnd"/>
      <w:r w:rsidRPr="005C5E06">
        <w:rPr>
          <w:lang w:val="en-GB"/>
        </w:rPr>
        <w:t xml:space="preserve"> University of California Santa Cruz</w:t>
      </w:r>
    </w:p>
    <w:p w14:paraId="383CCF66" w14:textId="77777777" w:rsidR="00483D9C" w:rsidRDefault="000568B7">
      <w:pPr>
        <w:spacing w:after="0" w:line="398" w:lineRule="auto"/>
        <w:ind w:left="349" w:right="2970"/>
        <w:rPr>
          <w:lang w:val="en-GB"/>
        </w:rPr>
      </w:pPr>
      <w:proofErr w:type="gramStart"/>
      <w:r w:rsidRPr="005C5E06">
        <w:rPr>
          <w:b/>
          <w:lang w:val="en-GB"/>
        </w:rPr>
        <w:t xml:space="preserve">MAST </w:t>
      </w:r>
      <w:r w:rsidRPr="005C5E06">
        <w:rPr>
          <w:lang w:val="en-GB"/>
        </w:rPr>
        <w:t>:</w:t>
      </w:r>
      <w:proofErr w:type="gramEnd"/>
      <w:r w:rsidRPr="005C5E06">
        <w:rPr>
          <w:lang w:val="en-GB"/>
        </w:rPr>
        <w:t xml:space="preserve"> Model-based Analysis of Single cell Transcriptomics </w:t>
      </w:r>
    </w:p>
    <w:p w14:paraId="3F09B577" w14:textId="6F3DFDC1" w:rsidR="00A72810" w:rsidRPr="005C5E06" w:rsidRDefault="000568B7">
      <w:pPr>
        <w:spacing w:after="0" w:line="398" w:lineRule="auto"/>
        <w:ind w:left="349" w:right="2970"/>
        <w:rPr>
          <w:lang w:val="en-GB"/>
        </w:rPr>
      </w:pPr>
      <w:r w:rsidRPr="005C5E06">
        <w:rPr>
          <w:b/>
          <w:lang w:val="en-GB"/>
        </w:rPr>
        <w:t>snRNA-</w:t>
      </w:r>
      <w:proofErr w:type="spellStart"/>
      <w:proofErr w:type="gramStart"/>
      <w:r w:rsidRPr="005C5E06">
        <w:rPr>
          <w:b/>
          <w:lang w:val="en-GB"/>
        </w:rPr>
        <w:t>seq</w:t>
      </w:r>
      <w:proofErr w:type="spellEnd"/>
      <w:r w:rsidRPr="005C5E06">
        <w:rPr>
          <w:b/>
          <w:lang w:val="en-GB"/>
        </w:rPr>
        <w:t xml:space="preserve"> </w:t>
      </w:r>
      <w:r w:rsidRPr="005C5E06">
        <w:rPr>
          <w:lang w:val="en-GB"/>
        </w:rPr>
        <w:t>:</w:t>
      </w:r>
      <w:proofErr w:type="gramEnd"/>
      <w:r w:rsidRPr="005C5E06">
        <w:rPr>
          <w:lang w:val="en-GB"/>
        </w:rPr>
        <w:t xml:space="preserve"> single nuclei RNA-sequencing</w:t>
      </w:r>
    </w:p>
    <w:p w14:paraId="72836C2C" w14:textId="77777777" w:rsidR="00A72810" w:rsidRPr="005C5E06" w:rsidRDefault="000568B7">
      <w:pPr>
        <w:spacing w:line="259" w:lineRule="auto"/>
        <w:ind w:left="349" w:right="1402"/>
        <w:rPr>
          <w:lang w:val="en-GB"/>
        </w:rPr>
      </w:pPr>
      <w:proofErr w:type="gramStart"/>
      <w:r w:rsidRPr="005C5E06">
        <w:rPr>
          <w:b/>
          <w:lang w:val="en-GB"/>
        </w:rPr>
        <w:t xml:space="preserve">RCTD </w:t>
      </w:r>
      <w:r w:rsidRPr="005C5E06">
        <w:rPr>
          <w:lang w:val="en-GB"/>
        </w:rPr>
        <w:t>:</w:t>
      </w:r>
      <w:proofErr w:type="gramEnd"/>
      <w:r w:rsidRPr="005C5E06">
        <w:rPr>
          <w:lang w:val="en-GB"/>
        </w:rPr>
        <w:t xml:space="preserve"> Robust Cell Type Decomposition</w:t>
      </w:r>
    </w:p>
    <w:p w14:paraId="36D9BAF0" w14:textId="77777777" w:rsidR="00A72810" w:rsidRPr="005C5E06" w:rsidRDefault="000568B7">
      <w:pPr>
        <w:spacing w:line="259" w:lineRule="auto"/>
        <w:ind w:left="349" w:right="1402"/>
        <w:rPr>
          <w:lang w:val="en-GB"/>
        </w:rPr>
      </w:pPr>
      <w:proofErr w:type="gramStart"/>
      <w:r w:rsidRPr="005C5E06">
        <w:rPr>
          <w:b/>
          <w:lang w:val="en-GB"/>
        </w:rPr>
        <w:t xml:space="preserve">SCENIC </w:t>
      </w:r>
      <w:r w:rsidRPr="005C5E06">
        <w:rPr>
          <w:lang w:val="en-GB"/>
        </w:rPr>
        <w:t>:</w:t>
      </w:r>
      <w:proofErr w:type="gramEnd"/>
      <w:r w:rsidRPr="005C5E06">
        <w:rPr>
          <w:lang w:val="en-GB"/>
        </w:rPr>
        <w:t xml:space="preserve"> Single-Cell </w:t>
      </w:r>
      <w:proofErr w:type="spellStart"/>
      <w:r w:rsidRPr="005C5E06">
        <w:rPr>
          <w:lang w:val="en-GB"/>
        </w:rPr>
        <w:t>rEgulatory</w:t>
      </w:r>
      <w:proofErr w:type="spellEnd"/>
      <w:r w:rsidRPr="005C5E06">
        <w:rPr>
          <w:lang w:val="en-GB"/>
        </w:rPr>
        <w:t xml:space="preserve"> Network Inference and Clustering</w:t>
      </w:r>
    </w:p>
    <w:p w14:paraId="59E552D7" w14:textId="77777777" w:rsidR="00A72810" w:rsidRPr="005C5E06" w:rsidRDefault="000568B7">
      <w:pPr>
        <w:spacing w:line="259" w:lineRule="auto"/>
        <w:ind w:left="349" w:right="1402"/>
        <w:rPr>
          <w:lang w:val="en-GB"/>
        </w:rPr>
      </w:pPr>
      <w:proofErr w:type="gramStart"/>
      <w:r w:rsidRPr="005C5E06">
        <w:rPr>
          <w:b/>
          <w:lang w:val="en-GB"/>
        </w:rPr>
        <w:t xml:space="preserve">MAESTRO </w:t>
      </w:r>
      <w:r w:rsidRPr="005C5E06">
        <w:rPr>
          <w:lang w:val="en-GB"/>
        </w:rPr>
        <w:t>:</w:t>
      </w:r>
      <w:proofErr w:type="gramEnd"/>
      <w:r w:rsidRPr="005C5E06">
        <w:rPr>
          <w:lang w:val="en-GB"/>
        </w:rPr>
        <w:t xml:space="preserve"> </w:t>
      </w:r>
      <w:proofErr w:type="spellStart"/>
      <w:r w:rsidRPr="005C5E06">
        <w:rPr>
          <w:lang w:val="en-GB"/>
        </w:rPr>
        <w:t>MetaplAstic</w:t>
      </w:r>
      <w:proofErr w:type="spellEnd"/>
      <w:r w:rsidRPr="005C5E06">
        <w:rPr>
          <w:lang w:val="en-GB"/>
        </w:rPr>
        <w:t xml:space="preserve"> </w:t>
      </w:r>
      <w:proofErr w:type="spellStart"/>
      <w:r w:rsidRPr="005C5E06">
        <w:rPr>
          <w:lang w:val="en-GB"/>
        </w:rPr>
        <w:t>brEaST</w:t>
      </w:r>
      <w:proofErr w:type="spellEnd"/>
      <w:r w:rsidRPr="005C5E06">
        <w:rPr>
          <w:lang w:val="en-GB"/>
        </w:rPr>
        <w:t xml:space="preserve"> </w:t>
      </w:r>
      <w:proofErr w:type="spellStart"/>
      <w:r w:rsidRPr="005C5E06">
        <w:rPr>
          <w:lang w:val="en-GB"/>
        </w:rPr>
        <w:t>caRcinOma</w:t>
      </w:r>
      <w:proofErr w:type="spellEnd"/>
    </w:p>
    <w:p w14:paraId="4DA7F126" w14:textId="77777777" w:rsidR="00A72810" w:rsidRPr="005C5E06" w:rsidRDefault="000568B7">
      <w:pPr>
        <w:spacing w:line="259" w:lineRule="auto"/>
        <w:ind w:left="349" w:right="1402"/>
        <w:rPr>
          <w:lang w:val="en-GB"/>
        </w:rPr>
      </w:pPr>
      <w:proofErr w:type="gramStart"/>
      <w:r w:rsidRPr="005C5E06">
        <w:rPr>
          <w:b/>
          <w:lang w:val="en-GB"/>
        </w:rPr>
        <w:t xml:space="preserve">IHC </w:t>
      </w:r>
      <w:r w:rsidRPr="005C5E06">
        <w:rPr>
          <w:lang w:val="en-GB"/>
        </w:rPr>
        <w:t>:</w:t>
      </w:r>
      <w:proofErr w:type="gramEnd"/>
      <w:r w:rsidRPr="005C5E06">
        <w:rPr>
          <w:lang w:val="en-GB"/>
        </w:rPr>
        <w:t xml:space="preserve"> Immuno-</w:t>
      </w:r>
      <w:proofErr w:type="spellStart"/>
      <w:r w:rsidRPr="005C5E06">
        <w:rPr>
          <w:lang w:val="en-GB"/>
        </w:rPr>
        <w:t>Histo</w:t>
      </w:r>
      <w:proofErr w:type="spellEnd"/>
      <w:r w:rsidRPr="005C5E06">
        <w:rPr>
          <w:lang w:val="en-GB"/>
        </w:rPr>
        <w:t>-</w:t>
      </w:r>
      <w:proofErr w:type="spellStart"/>
      <w:r w:rsidRPr="005C5E06">
        <w:rPr>
          <w:lang w:val="en-GB"/>
        </w:rPr>
        <w:t>Chimie</w:t>
      </w:r>
      <w:proofErr w:type="spellEnd"/>
    </w:p>
    <w:p w14:paraId="3EDB1FFD" w14:textId="77777777" w:rsidR="000568B7" w:rsidRPr="005C5E06" w:rsidRDefault="000568B7">
      <w:pPr>
        <w:pStyle w:val="Titre1"/>
        <w:numPr>
          <w:ilvl w:val="0"/>
          <w:numId w:val="0"/>
        </w:numPr>
        <w:spacing w:after="194"/>
        <w:ind w:left="-5" w:right="0"/>
        <w:rPr>
          <w:lang w:val="en-GB"/>
        </w:rPr>
      </w:pPr>
      <w:bookmarkStart w:id="2" w:name="_Toc31671"/>
    </w:p>
    <w:p w14:paraId="7766F6F0" w14:textId="77777777" w:rsidR="000568B7" w:rsidRPr="005C5E06" w:rsidRDefault="000568B7">
      <w:pPr>
        <w:pStyle w:val="Titre1"/>
        <w:numPr>
          <w:ilvl w:val="0"/>
          <w:numId w:val="0"/>
        </w:numPr>
        <w:spacing w:after="194"/>
        <w:ind w:left="-5" w:right="0"/>
        <w:rPr>
          <w:lang w:val="en-GB"/>
        </w:rPr>
      </w:pPr>
    </w:p>
    <w:p w14:paraId="441C40B6" w14:textId="77777777" w:rsidR="000568B7" w:rsidRPr="005C5E06" w:rsidRDefault="000568B7" w:rsidP="0014203B">
      <w:pPr>
        <w:pStyle w:val="Titre1"/>
        <w:numPr>
          <w:ilvl w:val="0"/>
          <w:numId w:val="0"/>
        </w:numPr>
        <w:spacing w:after="194"/>
        <w:ind w:right="0"/>
        <w:rPr>
          <w:lang w:val="en-GB"/>
        </w:rPr>
      </w:pPr>
    </w:p>
    <w:p w14:paraId="0AEB52C6" w14:textId="77777777" w:rsidR="00A72810" w:rsidRDefault="000568B7">
      <w:pPr>
        <w:pStyle w:val="Titre1"/>
        <w:numPr>
          <w:ilvl w:val="0"/>
          <w:numId w:val="0"/>
        </w:numPr>
        <w:spacing w:after="194"/>
        <w:ind w:left="-5" w:right="0"/>
      </w:pPr>
      <w:r>
        <w:t>Liste des logiciels utilisés</w:t>
      </w:r>
      <w:bookmarkEnd w:id="2"/>
    </w:p>
    <w:p w14:paraId="00D32271" w14:textId="77777777" w:rsidR="00A72810" w:rsidRDefault="000568B7">
      <w:pPr>
        <w:spacing w:line="259" w:lineRule="auto"/>
        <w:ind w:left="349" w:right="1402"/>
      </w:pPr>
      <w:r>
        <w:rPr>
          <w:b/>
        </w:rPr>
        <w:t xml:space="preserve">RStudio </w:t>
      </w:r>
      <w:r>
        <w:t>: (version 2024.09.0+375 « Cranberry Hibiscus »)</w:t>
      </w:r>
    </w:p>
    <w:p w14:paraId="3EDCF87B" w14:textId="77777777" w:rsidR="00A72810" w:rsidRPr="005C5E06" w:rsidRDefault="000568B7">
      <w:pPr>
        <w:spacing w:line="259" w:lineRule="auto"/>
        <w:ind w:left="349" w:right="1402"/>
        <w:rPr>
          <w:lang w:val="en-GB"/>
        </w:rPr>
      </w:pPr>
      <w:proofErr w:type="gramStart"/>
      <w:r w:rsidRPr="005C5E06">
        <w:rPr>
          <w:b/>
          <w:lang w:val="en-GB"/>
        </w:rPr>
        <w:t xml:space="preserve">Seurat </w:t>
      </w:r>
      <w:r w:rsidRPr="005C5E06">
        <w:rPr>
          <w:lang w:val="en-GB"/>
        </w:rPr>
        <w:t>:</w:t>
      </w:r>
      <w:proofErr w:type="gramEnd"/>
      <w:r w:rsidRPr="005C5E06">
        <w:rPr>
          <w:lang w:val="en-GB"/>
        </w:rPr>
        <w:t xml:space="preserve"> (v5.1.0)</w:t>
      </w:r>
    </w:p>
    <w:p w14:paraId="3E355FB3" w14:textId="77777777" w:rsidR="00A72810" w:rsidRPr="005C5E06" w:rsidRDefault="000568B7">
      <w:pPr>
        <w:spacing w:line="259" w:lineRule="auto"/>
        <w:ind w:left="349" w:right="1402"/>
        <w:rPr>
          <w:lang w:val="en-GB"/>
        </w:rPr>
      </w:pPr>
      <w:proofErr w:type="gramStart"/>
      <w:r w:rsidRPr="005C5E06">
        <w:rPr>
          <w:b/>
          <w:lang w:val="en-GB"/>
        </w:rPr>
        <w:t xml:space="preserve">Harmony </w:t>
      </w:r>
      <w:r w:rsidRPr="005C5E06">
        <w:rPr>
          <w:lang w:val="en-GB"/>
        </w:rPr>
        <w:t>:</w:t>
      </w:r>
      <w:proofErr w:type="gramEnd"/>
      <w:r w:rsidRPr="005C5E06">
        <w:rPr>
          <w:lang w:val="en-GB"/>
        </w:rPr>
        <w:t xml:space="preserve"> (v1.2.3)</w:t>
      </w:r>
    </w:p>
    <w:p w14:paraId="20A5333E" w14:textId="77777777" w:rsidR="00A72810" w:rsidRPr="005C5E06" w:rsidRDefault="000568B7">
      <w:pPr>
        <w:spacing w:line="259" w:lineRule="auto"/>
        <w:ind w:left="349" w:right="1402"/>
        <w:rPr>
          <w:lang w:val="en-GB"/>
        </w:rPr>
      </w:pPr>
      <w:proofErr w:type="gramStart"/>
      <w:r w:rsidRPr="005C5E06">
        <w:rPr>
          <w:b/>
          <w:lang w:val="en-GB"/>
        </w:rPr>
        <w:t xml:space="preserve">MAST </w:t>
      </w:r>
      <w:r w:rsidRPr="005C5E06">
        <w:rPr>
          <w:lang w:val="en-GB"/>
        </w:rPr>
        <w:t>:</w:t>
      </w:r>
      <w:proofErr w:type="gramEnd"/>
      <w:r w:rsidRPr="005C5E06">
        <w:rPr>
          <w:lang w:val="en-GB"/>
        </w:rPr>
        <w:t xml:space="preserve"> (v1.32.0)</w:t>
      </w:r>
    </w:p>
    <w:p w14:paraId="7CAB837F" w14:textId="77777777" w:rsidR="00A72810" w:rsidRDefault="000568B7">
      <w:pPr>
        <w:spacing w:after="148" w:line="265" w:lineRule="auto"/>
        <w:ind w:left="349"/>
        <w:jc w:val="left"/>
      </w:pPr>
      <w:r>
        <w:rPr>
          <w:b/>
        </w:rPr>
        <w:t xml:space="preserve">InferCNVPlus </w:t>
      </w:r>
      <w:r>
        <w:t>: (v3.20)</w:t>
      </w:r>
    </w:p>
    <w:p w14:paraId="5AE0A542" w14:textId="77777777" w:rsidR="00A72810" w:rsidRDefault="000568B7">
      <w:pPr>
        <w:spacing w:line="259" w:lineRule="auto"/>
        <w:ind w:left="349" w:right="1402"/>
      </w:pPr>
      <w:r>
        <w:rPr>
          <w:b/>
        </w:rPr>
        <w:t xml:space="preserve">Loupe Browser </w:t>
      </w:r>
      <w:r>
        <w:t>: (v8.1.2, 18 Nov. 2024)</w:t>
      </w:r>
    </w:p>
    <w:p w14:paraId="7730B435" w14:textId="77777777" w:rsidR="00A72810" w:rsidRDefault="000568B7">
      <w:pPr>
        <w:spacing w:after="187" w:line="265" w:lineRule="auto"/>
        <w:ind w:left="349"/>
        <w:jc w:val="left"/>
      </w:pPr>
      <w:proofErr w:type="spellStart"/>
      <w:r>
        <w:rPr>
          <w:b/>
        </w:rPr>
        <w:t>Space</w:t>
      </w:r>
      <w:proofErr w:type="spellEnd"/>
      <w:r>
        <w:rPr>
          <w:b/>
        </w:rPr>
        <w:t xml:space="preserve"> Ranger </w:t>
      </w:r>
      <w:r>
        <w:t>: (v2.0.0)</w:t>
      </w:r>
      <w:r>
        <w:br w:type="page"/>
      </w:r>
    </w:p>
    <w:p w14:paraId="227E504A" w14:textId="77777777" w:rsidR="00A72810" w:rsidRDefault="000568B7">
      <w:pPr>
        <w:pStyle w:val="Titre1"/>
        <w:ind w:left="469" w:right="0" w:hanging="484"/>
      </w:pPr>
      <w:bookmarkStart w:id="3" w:name="_Toc31672"/>
      <w:r>
        <w:lastRenderedPageBreak/>
        <w:t>Introduction</w:t>
      </w:r>
      <w:bookmarkEnd w:id="3"/>
    </w:p>
    <w:p w14:paraId="62DAE43F" w14:textId="77777777" w:rsidR="00A72810" w:rsidRDefault="000568B7">
      <w:pPr>
        <w:pStyle w:val="Titre2"/>
        <w:spacing w:after="166"/>
        <w:ind w:left="598" w:hanging="613"/>
      </w:pPr>
      <w:bookmarkStart w:id="4" w:name="_Toc31673"/>
      <w:r>
        <w:t>Contexte et état de l’art</w:t>
      </w:r>
      <w:bookmarkEnd w:id="4"/>
    </w:p>
    <w:p w14:paraId="02733C07" w14:textId="33F2AC39" w:rsidR="00A72810" w:rsidRDefault="000568B7">
      <w:pPr>
        <w:spacing w:after="336"/>
        <w:ind w:left="-15" w:right="1402" w:firstLine="339"/>
      </w:pPr>
      <w:r>
        <w:t xml:space="preserve">Selon l’OMS (Organisation Mondiale de la Santé), le cancer du sein était la première cause de cancer chez les femmes dans 157 pays sur 185 [1] en 2022, et on considère qu’environ 1 femme sur 12 en sera diagnostiquée au cours de sa vie [1]. </w:t>
      </w:r>
      <w:r w:rsidR="005825A1">
        <w:t>C</w:t>
      </w:r>
      <w:r>
        <w:t xml:space="preserve">ette pathologie </w:t>
      </w:r>
      <w:r w:rsidR="005825A1">
        <w:t xml:space="preserve">est donc </w:t>
      </w:r>
      <w:r>
        <w:t xml:space="preserve">un enjeu majeur de santé publique. Parmi les cancers du sein, on distingue les types TNBC (Triple </w:t>
      </w:r>
      <w:proofErr w:type="spellStart"/>
      <w:r>
        <w:t>Negative</w:t>
      </w:r>
      <w:proofErr w:type="spellEnd"/>
      <w:r>
        <w:t xml:space="preserve"> </w:t>
      </w:r>
      <w:proofErr w:type="spellStart"/>
      <w:r>
        <w:t>Breast</w:t>
      </w:r>
      <w:proofErr w:type="spellEnd"/>
      <w:r>
        <w:t xml:space="preserve"> Cancer), caractérisés par l’absence de récepteurs aux œstrogènes</w:t>
      </w:r>
      <w:r w:rsidR="005825A1">
        <w:t xml:space="preserve"> et</w:t>
      </w:r>
      <w:r>
        <w:t xml:space="preserve"> progestérone</w:t>
      </w:r>
      <w:r w:rsidR="005825A1">
        <w:t>, et l’absence de surexpression du gène HER2</w:t>
      </w:r>
      <w:r>
        <w:t xml:space="preserve">. </w:t>
      </w:r>
      <w:r w:rsidR="005825A1">
        <w:t xml:space="preserve">Ces </w:t>
      </w:r>
      <w:r>
        <w:t>absence</w:t>
      </w:r>
      <w:r w:rsidR="005825A1">
        <w:t>s</w:t>
      </w:r>
      <w:r>
        <w:t xml:space="preserve"> </w:t>
      </w:r>
      <w:r w:rsidR="005825A1">
        <w:t>empêchent ainsi les patientes de pouvoir répondre aux</w:t>
      </w:r>
      <w:r>
        <w:t xml:space="preserve"> traitement</w:t>
      </w:r>
      <w:r w:rsidR="005825A1">
        <w:t>s</w:t>
      </w:r>
      <w:r>
        <w:t xml:space="preserve"> par thérapies ciblées </w:t>
      </w:r>
      <w:r w:rsidR="005825A1">
        <w:t>existantes</w:t>
      </w:r>
      <w:r>
        <w:t xml:space="preserve">. Ainsi, les TNBC sont la plupart du temps des tumeurs agressives et </w:t>
      </w:r>
      <w:r w:rsidR="005825A1">
        <w:t>sont associées à une plus forte mortalité</w:t>
      </w:r>
      <w:r>
        <w:t>. Elle</w:t>
      </w:r>
      <w:r w:rsidR="00B64B5D">
        <w:t>s</w:t>
      </w:r>
      <w:r>
        <w:t xml:space="preserve"> disposent également d’une capacité à se développer et à se propager très rapidement [5] [6]. Enfin, ces TNBC sont caractérisés par une</w:t>
      </w:r>
      <w:r w:rsidR="00B64B5D">
        <w:t xml:space="preserve"> grande</w:t>
      </w:r>
      <w:r>
        <w:t xml:space="preserve"> variété de sous-types, avec des phénotypes très hétérogènes [7]. Parmi eux, nous retrouvons les carcinomes du sein métaplasiques (</w:t>
      </w:r>
      <w:proofErr w:type="spellStart"/>
      <w:r>
        <w:t>Metaplastic</w:t>
      </w:r>
      <w:proofErr w:type="spellEnd"/>
      <w:r>
        <w:t xml:space="preserve"> </w:t>
      </w:r>
      <w:proofErr w:type="spellStart"/>
      <w:r>
        <w:t>Breast</w:t>
      </w:r>
      <w:proofErr w:type="spellEnd"/>
      <w:r>
        <w:t xml:space="preserve"> Cancer, MpBC) [8]</w:t>
      </w:r>
      <w:r w:rsidR="00B64B5D">
        <w:t>, qui sont</w:t>
      </w:r>
      <w:r>
        <w:t xml:space="preserve"> des cas rares et complexes de TNBC, encore aujourd’hui très mal compris et avec aucun marqueur moléculaire pour le diagnostic. Les patientes sont donc confrontées aujourd’hui à un manque important d’options thérapeutiques, ce qui en fait une forme de cancer très agressive et avec une forte mortalité.</w:t>
      </w:r>
    </w:p>
    <w:p w14:paraId="19D284AE" w14:textId="77777777" w:rsidR="00A72810" w:rsidRDefault="000568B7">
      <w:pPr>
        <w:pStyle w:val="Titre2"/>
        <w:spacing w:after="166"/>
        <w:ind w:left="598" w:hanging="613"/>
      </w:pPr>
      <w:bookmarkStart w:id="5" w:name="_Toc31674"/>
      <w:r>
        <w:t>Présentation des MpBC</w:t>
      </w:r>
      <w:bookmarkEnd w:id="5"/>
    </w:p>
    <w:p w14:paraId="3C38BA2A" w14:textId="177076B8" w:rsidR="00A72810" w:rsidRDefault="000568B7">
      <w:pPr>
        <w:spacing w:after="0"/>
        <w:ind w:left="-15" w:right="1402" w:firstLine="339"/>
      </w:pPr>
      <w:r>
        <w:t>Dans ce projet de recherche nous nous intéressons plus spécifiquement aux MpBC</w:t>
      </w:r>
      <w:r w:rsidR="003747E1">
        <w:t>, afin de mieux comprendre les mécanismes de plasticité cellulaire qui les caractérisent et compliquent leur prise en charge clinique.</w:t>
      </w:r>
      <w:r>
        <w:t xml:space="preserve"> </w:t>
      </w:r>
      <w:r w:rsidR="003747E1">
        <w:t xml:space="preserve">Les MpBC sont définis par la présence d’un compartiment tumoral transdifférencié, défini </w:t>
      </w:r>
      <w:r w:rsidR="00B6231B">
        <w:t xml:space="preserve">exclusivement </w:t>
      </w:r>
      <w:r w:rsidR="003747E1">
        <w:t>de manière histologique par un(e) pathologiste via la présence de cellules tumorales de type non-épithélial</w:t>
      </w:r>
      <w:r>
        <w:t xml:space="preserve">. </w:t>
      </w:r>
      <w:r w:rsidR="00B6231B">
        <w:t xml:space="preserve">Il n’existe à ce jour, pas de moyen moléculaire (analyses ADN ou ARN de type « omique », par exemple) de diagnostiquer les MpBC. </w:t>
      </w:r>
      <w:r>
        <w:t xml:space="preserve">Selon le CNRS, la transdifférenciation est « la conversion d’un type cellulaire entièrement différencié en un autre type » [9]. Les échantillons MpBC présentant au moins 2 compartiments </w:t>
      </w:r>
      <w:r w:rsidR="003747E1">
        <w:t xml:space="preserve">tumoraux de type différent </w:t>
      </w:r>
      <w:r>
        <w:t xml:space="preserve">au sein de la tumeur sont dits « mixtes », en opposition aux MpBC « purs » ne présentant </w:t>
      </w:r>
      <w:r w:rsidR="003747E1">
        <w:t xml:space="preserve">que </w:t>
      </w:r>
      <w:r>
        <w:t>de</w:t>
      </w:r>
      <w:r w:rsidR="003747E1">
        <w:t>s</w:t>
      </w:r>
      <w:r>
        <w:t xml:space="preserve"> cellules cancéreuses transdifférenciées.</w:t>
      </w:r>
    </w:p>
    <w:p w14:paraId="674ABB84" w14:textId="1051F21B" w:rsidR="00A72810" w:rsidRDefault="000568B7">
      <w:pPr>
        <w:spacing w:after="185"/>
        <w:ind w:left="-5" w:right="1402"/>
      </w:pPr>
      <w:r>
        <w:t xml:space="preserve">Actuellement, </w:t>
      </w:r>
      <w:r w:rsidR="00AF1131">
        <w:t xml:space="preserve">plusieurs types </w:t>
      </w:r>
      <w:r>
        <w:t xml:space="preserve">de </w:t>
      </w:r>
      <w:r w:rsidR="003747E1">
        <w:t>transdif</w:t>
      </w:r>
      <w:r>
        <w:t xml:space="preserve">férenciation des MpBC à partir des cellules tumorales épithéliales </w:t>
      </w:r>
      <w:r w:rsidR="00AF1131">
        <w:t xml:space="preserve">peuvent être observés, en particulier </w:t>
      </w:r>
      <w:r>
        <w:t>: Malpighienne (</w:t>
      </w:r>
      <w:r w:rsidRPr="005C5E06">
        <w:rPr>
          <w:i/>
        </w:rPr>
        <w:t>Squam</w:t>
      </w:r>
      <w:r w:rsidR="00B6231B" w:rsidRPr="005C5E06">
        <w:rPr>
          <w:i/>
        </w:rPr>
        <w:t>ous</w:t>
      </w:r>
      <w:r>
        <w:t xml:space="preserve">), </w:t>
      </w:r>
      <w:r w:rsidR="00B6231B">
        <w:t xml:space="preserve">Fusiforme </w:t>
      </w:r>
      <w:r>
        <w:t>(</w:t>
      </w:r>
      <w:r w:rsidR="00B6231B" w:rsidRPr="00037122">
        <w:rPr>
          <w:i/>
        </w:rPr>
        <w:t>Spindle cell</w:t>
      </w:r>
      <w:r>
        <w:t xml:space="preserve">), Chondroïde et Osteosarcomatoïde. Selon le type de la </w:t>
      </w:r>
      <w:r w:rsidR="003747E1">
        <w:t>transdif</w:t>
      </w:r>
      <w:r>
        <w:t xml:space="preserve">férenciation, les cellules tumorales peuvent par exemple présenter un phénotype épithélial </w:t>
      </w:r>
      <w:r w:rsidR="00B6231B">
        <w:t>épidermoïde différent</w:t>
      </w:r>
      <w:r>
        <w:t xml:space="preserve"> </w:t>
      </w:r>
      <w:r w:rsidR="00B6231B">
        <w:t>d</w:t>
      </w:r>
      <w:r>
        <w:t>es cellules cancéreuses initiales (</w:t>
      </w:r>
      <w:r w:rsidR="003747E1">
        <w:t>transdif</w:t>
      </w:r>
      <w:r>
        <w:t xml:space="preserve">férenciation malpighienne), ou au contraire présenter un phénotype plus </w:t>
      </w:r>
      <w:r w:rsidR="00B6231B">
        <w:t xml:space="preserve">similaire au tissu </w:t>
      </w:r>
      <w:r>
        <w:t xml:space="preserve">stromal </w:t>
      </w:r>
      <w:r w:rsidR="00B6231B">
        <w:t xml:space="preserve">de soutien </w:t>
      </w:r>
      <w:r>
        <w:t>(</w:t>
      </w:r>
      <w:r w:rsidR="003747E1">
        <w:t>transdif</w:t>
      </w:r>
      <w:r>
        <w:t>férenciation mésenchymateuse). Certaines cellules, lors de ce processus peuvent également prendre une forme allongée, en forme d’épingle (</w:t>
      </w:r>
      <w:r w:rsidR="003747E1">
        <w:t>transdif</w:t>
      </w:r>
      <w:r>
        <w:t xml:space="preserve">férenciation </w:t>
      </w:r>
      <w:r w:rsidR="00B6231B">
        <w:t>fusiforme</w:t>
      </w:r>
      <w:r>
        <w:t xml:space="preserve">), ou bien créer abondamment de la matrice extracellulaire </w:t>
      </w:r>
      <w:r w:rsidR="00B6231B">
        <w:t xml:space="preserve">cartilagineuse </w:t>
      </w:r>
      <w:r>
        <w:t>(</w:t>
      </w:r>
      <w:r w:rsidR="003747E1">
        <w:t>transdif</w:t>
      </w:r>
      <w:r>
        <w:t>férenciation chondroïde), voire même une matrice ostéoïde ressemblant à de l’os immature (</w:t>
      </w:r>
      <w:r w:rsidR="003747E1">
        <w:t>transdif</w:t>
      </w:r>
      <w:r>
        <w:t xml:space="preserve">férenciation ostéosarcomatoïde). La </w:t>
      </w:r>
      <w:r>
        <w:rPr>
          <w:b/>
        </w:rPr>
        <w:t xml:space="preserve">figure 1 </w:t>
      </w:r>
      <w:r>
        <w:t xml:space="preserve">représente un exemple de différents compartiments tumoraux retrouvés au sein d’un échantillon MpBC mixte. Cette large </w:t>
      </w:r>
      <w:r>
        <w:lastRenderedPageBreak/>
        <w:t>diversité de différenciation des MpBC n’est, encore aujourd’hui, pas totalement comprise et les mécanismes moléculaires restent inexpliqués. C’est à ce jour une lacune importante dans notre compréhension de la plasticité des cancers. Or, en appréhendant l’origine de ces mécanismes, nous serions plus à même de développer des options de diagnostic moléculaire précis et d’élargir notre panel de cibles thérapeutiques pour ces cancers agressifs, qui pour l’instant n’ont aucun traitement disponible.</w:t>
      </w:r>
    </w:p>
    <w:p w14:paraId="3908A420" w14:textId="542D0911" w:rsidR="00A72810" w:rsidRDefault="00A72810">
      <w:pPr>
        <w:spacing w:after="572" w:line="259" w:lineRule="auto"/>
        <w:ind w:left="0" w:firstLine="0"/>
        <w:jc w:val="left"/>
      </w:pPr>
    </w:p>
    <w:p w14:paraId="1A43D58A" w14:textId="77777777" w:rsidR="0057042F" w:rsidRDefault="00B6231B" w:rsidP="0057042F">
      <w:pPr>
        <w:keepNext/>
        <w:spacing w:after="572" w:line="259" w:lineRule="auto"/>
        <w:ind w:left="0" w:firstLine="0"/>
        <w:jc w:val="left"/>
      </w:pPr>
      <w:r>
        <w:rPr>
          <w:noProof/>
          <w:lang w:val="en-GB" w:eastAsia="en-GB"/>
        </w:rPr>
        <w:drawing>
          <wp:inline distT="0" distB="0" distL="0" distR="0" wp14:anchorId="177DC98A" wp14:editId="38D3C130">
            <wp:extent cx="5979317" cy="4969933"/>
            <wp:effectExtent l="0" t="0" r="2540" b="2540"/>
            <wp:docPr id="2" name="Picture 2" descr="C:\Users\Pierre\AppData\Local\Microsoft\Windows\INetCache\Content.Word\Mixte_epi_chond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erre\AppData\Local\Microsoft\Windows\INetCache\Content.Word\Mixte_epi_chondr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90123" cy="4978915"/>
                    </a:xfrm>
                    <a:prstGeom prst="rect">
                      <a:avLst/>
                    </a:prstGeom>
                    <a:noFill/>
                    <a:ln>
                      <a:noFill/>
                    </a:ln>
                  </pic:spPr>
                </pic:pic>
              </a:graphicData>
            </a:graphic>
          </wp:inline>
        </w:drawing>
      </w:r>
    </w:p>
    <w:p w14:paraId="6720AEBB" w14:textId="1EA2B43E" w:rsidR="005D2F79" w:rsidRPr="00586908" w:rsidRDefault="005D2F79" w:rsidP="003E43C3">
      <w:pPr>
        <w:pStyle w:val="Lgende"/>
        <w:ind w:right="1417"/>
        <w:rPr>
          <w:b/>
          <w:u w:val="single"/>
        </w:rPr>
      </w:pPr>
      <w:r w:rsidRPr="003E43C3">
        <w:rPr>
          <w:b/>
          <w:u w:val="single"/>
        </w:rPr>
        <w:t xml:space="preserve">Figure </w:t>
      </w:r>
      <w:r w:rsidRPr="003E43C3">
        <w:rPr>
          <w:b/>
          <w:u w:val="single"/>
        </w:rPr>
        <w:fldChar w:fldCharType="begin"/>
      </w:r>
      <w:r w:rsidRPr="003E43C3">
        <w:rPr>
          <w:b/>
          <w:u w:val="single"/>
        </w:rPr>
        <w:instrText xml:space="preserve"> SEQ Figure \* ARABIC </w:instrText>
      </w:r>
      <w:r w:rsidRPr="003E43C3">
        <w:rPr>
          <w:b/>
          <w:u w:val="single"/>
        </w:rPr>
        <w:fldChar w:fldCharType="separate"/>
      </w:r>
      <w:r w:rsidR="00246308">
        <w:rPr>
          <w:b/>
          <w:noProof/>
          <w:u w:val="single"/>
        </w:rPr>
        <w:t>1</w:t>
      </w:r>
      <w:r w:rsidRPr="003E43C3">
        <w:rPr>
          <w:b/>
          <w:u w:val="single"/>
        </w:rPr>
        <w:fldChar w:fldCharType="end"/>
      </w:r>
      <w:r w:rsidRPr="003E43C3">
        <w:rPr>
          <w:b/>
          <w:u w:val="single"/>
        </w:rPr>
        <w:t xml:space="preserve"> :</w:t>
      </w:r>
      <w:r w:rsidRPr="003E43C3">
        <w:rPr>
          <w:b/>
        </w:rPr>
        <w:t xml:space="preserve"> Exemple d'échantillon MpBC mixte</w:t>
      </w:r>
      <w:r w:rsidRPr="003E43C3">
        <w:t>. On observe la présence de deux compartiments tumoraux distincts au sein de la même tumeur : des cellules tumorales chondroïdes (en rouge) et des cellules tumorales épithéliales (en vert).</w:t>
      </w:r>
    </w:p>
    <w:p w14:paraId="1EAB93AA" w14:textId="77777777" w:rsidR="009E2F73" w:rsidRDefault="009E2F73">
      <w:pPr>
        <w:spacing w:after="680" w:line="265" w:lineRule="auto"/>
        <w:ind w:right="1417"/>
        <w:jc w:val="center"/>
      </w:pPr>
    </w:p>
    <w:p w14:paraId="11DFD30E" w14:textId="77777777" w:rsidR="00A72810" w:rsidRDefault="000568B7">
      <w:pPr>
        <w:pStyle w:val="Titre2"/>
        <w:spacing w:after="166"/>
        <w:ind w:left="598" w:hanging="613"/>
      </w:pPr>
      <w:bookmarkStart w:id="6" w:name="_Toc31675"/>
      <w:r>
        <w:lastRenderedPageBreak/>
        <w:t>Problématique(s)</w:t>
      </w:r>
      <w:bookmarkEnd w:id="6"/>
    </w:p>
    <w:p w14:paraId="52B07BE1" w14:textId="0882D8CE" w:rsidR="00A72810" w:rsidRDefault="000568B7">
      <w:pPr>
        <w:ind w:left="-15" w:right="1402" w:firstLine="339"/>
      </w:pPr>
      <w:r>
        <w:t xml:space="preserve">Dans ce projet de recherche, </w:t>
      </w:r>
      <w:r w:rsidR="001C7F31">
        <w:t>j’ai cherché à mieux</w:t>
      </w:r>
      <w:r>
        <w:t xml:space="preserve"> comprendre l’origine </w:t>
      </w:r>
      <w:r w:rsidR="001C7F31">
        <w:t xml:space="preserve">de </w:t>
      </w:r>
      <w:r>
        <w:t>l’apparition de ces différents compartiments cellulaires au sein des MpBC</w:t>
      </w:r>
      <w:r w:rsidR="001C7F31">
        <w:t xml:space="preserve"> et les mécanismes la sous-tendant</w:t>
      </w:r>
      <w:r>
        <w:t xml:space="preserve">, </w:t>
      </w:r>
      <w:r w:rsidR="00776551">
        <w:t xml:space="preserve">grâce à des données de transcriptomique spatiale sur des échantillons de MpBC mixtes. Mon </w:t>
      </w:r>
      <w:r>
        <w:t>travail s’est articulé autour de 2 principaux objectifs. Dans un premier temps, je me suis intéressé au profil transcriptionnel de chaque sous-type cellulaire au sein des MpBC, afin de trouver des marqueurs phénotypiques spécifiques. Dans un second temps, je me suis focalisé sur les possibles causes génétiques générant ce</w:t>
      </w:r>
      <w:r w:rsidR="00776551">
        <w:t>tte transition entre deux phénotypes</w:t>
      </w:r>
      <w:r>
        <w:t xml:space="preserve">, en effectuant une analyse des altérations du nombre de copie (CNA) </w:t>
      </w:r>
      <w:r w:rsidR="00776551">
        <w:t xml:space="preserve">les deux compartiments de </w:t>
      </w:r>
      <w:r>
        <w:t xml:space="preserve">chaque </w:t>
      </w:r>
      <w:r w:rsidR="00776551">
        <w:t>MpBC mixte</w:t>
      </w:r>
      <w:r>
        <w:t>.</w:t>
      </w:r>
    </w:p>
    <w:p w14:paraId="578D3EA1" w14:textId="77777777" w:rsidR="00A72810" w:rsidRDefault="000568B7">
      <w:pPr>
        <w:pStyle w:val="Titre2"/>
        <w:spacing w:after="166"/>
        <w:ind w:left="598" w:hanging="613"/>
      </w:pPr>
      <w:bookmarkStart w:id="7" w:name="_Toc31676"/>
      <w:r>
        <w:t>Pertinence de la transcriptomique spatiale</w:t>
      </w:r>
      <w:bookmarkEnd w:id="7"/>
    </w:p>
    <w:p w14:paraId="1D51A05B" w14:textId="52C65F78" w:rsidR="00BE4D21" w:rsidRDefault="000568B7">
      <w:pPr>
        <w:ind w:left="-15" w:right="1402" w:firstLine="339"/>
      </w:pPr>
      <w:r>
        <w:t xml:space="preserve">Afin de répondre précisément à ces questions, nous avons basé nos analyses sur des données de transcriptomique spatiale générées pour 16 échantillons MpBC </w:t>
      </w:r>
      <w:r w:rsidR="00BE4D21">
        <w:t xml:space="preserve">mixtes </w:t>
      </w:r>
      <w:r>
        <w:t xml:space="preserve">de patientes. Cette technologie à résolution spatiale est particulièrement intéressante dans ce projet de recherche car elle va permettre d’associer </w:t>
      </w:r>
      <w:r w:rsidR="00BE4D21">
        <w:t>l</w:t>
      </w:r>
      <w:r>
        <w:t xml:space="preserve">es annotations pathologiques des </w:t>
      </w:r>
      <w:r w:rsidR="00BE4D21">
        <w:t>compartiments</w:t>
      </w:r>
      <w:r>
        <w:t xml:space="preserve">, réalisées par une experte anatomopathologiste, avec des analyses </w:t>
      </w:r>
      <w:r w:rsidR="00BE4D21">
        <w:t>transcript</w:t>
      </w:r>
      <w:r>
        <w:t xml:space="preserve">omiques. La nature même des MpBC </w:t>
      </w:r>
      <w:r w:rsidR="00BE4D21">
        <w:t xml:space="preserve">mixtes </w:t>
      </w:r>
      <w:r>
        <w:t>fait qu’il existe plusieurs compartiments cellulaires au sein même de la tumeur. L’utilisation de technologie</w:t>
      </w:r>
      <w:r w:rsidR="001C7F31">
        <w:t>s</w:t>
      </w:r>
      <w:r>
        <w:t xml:space="preserve"> </w:t>
      </w:r>
      <w:r w:rsidR="001C7F31" w:rsidRPr="00F4178B">
        <w:rPr>
          <w:i/>
        </w:rPr>
        <w:t>bulk</w:t>
      </w:r>
      <w:r>
        <w:t>, tel</w:t>
      </w:r>
      <w:r w:rsidR="001C7F31">
        <w:t>les</w:t>
      </w:r>
      <w:r>
        <w:t xml:space="preserve"> que le -RNAseq, serait non pertinente dans ce contexte, car nous perdrions l’information spatiale et </w:t>
      </w:r>
      <w:r w:rsidR="00BE4D21">
        <w:t>le signal de chaque compartiment serait mélangé en un ensemble non-spécifique</w:t>
      </w:r>
      <w:r>
        <w:t xml:space="preserve">. Ainsi, avec une information spatiale en plus du profil transcriptomique, il </w:t>
      </w:r>
      <w:r w:rsidR="00BE4D21">
        <w:t xml:space="preserve">est </w:t>
      </w:r>
      <w:r>
        <w:t xml:space="preserve">possible </w:t>
      </w:r>
      <w:r w:rsidR="00BE4D21">
        <w:t xml:space="preserve">d’étudier chaque compartiment de manière individuelle avec une très haute résolution (~10 cellules par « spot »). Cela permettra </w:t>
      </w:r>
      <w:r>
        <w:t xml:space="preserve">d’établir des marqueurs moléculaires spécifiques à chaque sous-type cellulaire </w:t>
      </w:r>
      <w:r w:rsidR="003747E1">
        <w:t>transdif</w:t>
      </w:r>
      <w:r>
        <w:t xml:space="preserve">férencié, qui pourront être utilisés par la suite pour le diagnostic et l’identification de potentielles </w:t>
      </w:r>
      <w:r w:rsidR="003747E1">
        <w:t xml:space="preserve">cibles </w:t>
      </w:r>
      <w:r w:rsidR="00D22128">
        <w:t>thérapeutiques</w:t>
      </w:r>
      <w:r>
        <w:t>.</w:t>
      </w:r>
      <w:r w:rsidR="00BE4D21">
        <w:t xml:space="preserve"> Enfin, cela permettra des analyses génomiques à faible résolution, mais spécifique à chaque compartiment.</w:t>
      </w:r>
    </w:p>
    <w:p w14:paraId="60A882CC" w14:textId="1BE0E22D" w:rsidR="00A72810" w:rsidRDefault="000568B7">
      <w:pPr>
        <w:ind w:left="-15" w:right="1402" w:firstLine="339"/>
      </w:pPr>
      <w:r>
        <w:br w:type="page"/>
      </w:r>
    </w:p>
    <w:p w14:paraId="69DC98BC" w14:textId="77777777" w:rsidR="004D6660" w:rsidRDefault="004D6660" w:rsidP="004D6660">
      <w:pPr>
        <w:pStyle w:val="Titre1"/>
        <w:ind w:left="469" w:right="0" w:hanging="484"/>
      </w:pPr>
      <w:bookmarkStart w:id="8" w:name="_Toc31677"/>
      <w:r>
        <w:lastRenderedPageBreak/>
        <w:t>Matériels et méthodes</w:t>
      </w:r>
      <w:bookmarkEnd w:id="8"/>
    </w:p>
    <w:p w14:paraId="4EDC5297" w14:textId="77777777" w:rsidR="004D6660" w:rsidRDefault="004D6660" w:rsidP="004D6660">
      <w:pPr>
        <w:pStyle w:val="Titre2"/>
        <w:ind w:left="598" w:hanging="613"/>
      </w:pPr>
      <w:bookmarkStart w:id="9" w:name="_Toc31678"/>
      <w:r>
        <w:t>Echantillons MpBC</w:t>
      </w:r>
      <w:bookmarkEnd w:id="9"/>
    </w:p>
    <w:p w14:paraId="75595314" w14:textId="77777777" w:rsidR="004D6660" w:rsidRDefault="004D6660" w:rsidP="004D6660">
      <w:pPr>
        <w:pStyle w:val="Titre3"/>
        <w:ind w:left="752" w:hanging="767"/>
      </w:pPr>
      <w:bookmarkStart w:id="10" w:name="_Toc31679"/>
      <w:r>
        <w:t>Cohorte : CLB</w:t>
      </w:r>
      <w:bookmarkEnd w:id="10"/>
    </w:p>
    <w:p w14:paraId="7ED51980" w14:textId="77777777" w:rsidR="004D6660" w:rsidRDefault="004D6660" w:rsidP="004D6660">
      <w:pPr>
        <w:spacing w:after="320"/>
        <w:ind w:left="-15" w:right="1402" w:firstLine="339"/>
      </w:pPr>
      <w:r>
        <w:t>Les échantillons MpBC proviennent d’une cohorte de 39 patientes ayant eu un diagnostic de carcinome mammaire métaplastique et ayant été suivies au Centre Léon Bérard (CLB). 16 patientes présentant des MpBC mixtes, ou biphasiques, avec des transdifférenciations de différents types, ont été sélectionnées pour analyse approfondie. La participation au projet de recherche s’est faite via le recueil de la non opposition des patientes, selon le cadre éthique mis en place par le CLB. Après inspection a posteriori, deux échantillons n’ont pas permis d’obtenir 2 types de compartiments tumoraux différents par coupe (MpBC6 et MpBC7).</w:t>
      </w:r>
    </w:p>
    <w:p w14:paraId="504051CA" w14:textId="77777777" w:rsidR="004D6660" w:rsidRDefault="004D6660" w:rsidP="004D6660">
      <w:pPr>
        <w:pStyle w:val="Titre3"/>
        <w:ind w:left="752" w:hanging="767"/>
      </w:pPr>
      <w:bookmarkStart w:id="11" w:name="_Toc31680"/>
      <w:r>
        <w:t>FFPE fixation et H&amp;E coloration</w:t>
      </w:r>
      <w:bookmarkEnd w:id="11"/>
    </w:p>
    <w:p w14:paraId="4E8E89D3" w14:textId="77777777" w:rsidR="004D6660" w:rsidRDefault="004D6660" w:rsidP="004D6660">
      <w:pPr>
        <w:spacing w:after="320"/>
        <w:ind w:left="-15" w:right="1402" w:firstLine="339"/>
      </w:pPr>
      <w:r>
        <w:t>Une fois les prélèvements cliniques réalisés pour le diagnostic, les échantillons réséqués ont suivi un protocole FFPE (Formalin-Fixed, Paraffin-Embedded) de fixation et d’inclusion en paraffine, afin de les conserver durablement et de faciliter leur réutilisation à des fins cliniques ou de recherche ultérieure. La gestion des échantillons et la réalisation des protocoles ont été assurées par la Plateforme de Gestion des Echantillons Biologiques (PGEB) du CLB [10]. Pour chaque patiente, une partie du tissu a été découpé au microtome puis placé sur une lame histologique afin de réaliser une coloration H&amp;E (Hématoxiline et Eosine). Le reste de la tumeur a été conservée à température ambiante (20°C) jusqu’à réutilisation.</w:t>
      </w:r>
    </w:p>
    <w:p w14:paraId="4D4A3C84" w14:textId="77777777" w:rsidR="004D6660" w:rsidRDefault="004D6660" w:rsidP="004D6660">
      <w:pPr>
        <w:pStyle w:val="Titre3"/>
        <w:ind w:left="752" w:hanging="767"/>
      </w:pPr>
      <w:bookmarkStart w:id="12" w:name="_Toc31681"/>
      <w:r>
        <w:t>Séquençage Visium &amp; alignement</w:t>
      </w:r>
      <w:bookmarkEnd w:id="12"/>
    </w:p>
    <w:p w14:paraId="34007E21" w14:textId="77777777" w:rsidR="004D6660" w:rsidRDefault="004D6660" w:rsidP="004D6660">
      <w:pPr>
        <w:spacing w:after="346"/>
        <w:ind w:left="-15" w:right="1402" w:firstLine="339"/>
      </w:pPr>
      <w:r>
        <w:t xml:space="preserve">Les tissus prélevés ont été ensuite placés sur lame de séquençage Visium </w:t>
      </w:r>
      <w:r w:rsidRPr="003E43C3">
        <w:rPr>
          <w:i/>
        </w:rPr>
        <w:t>« Human Transcriptome Probe Panel v2</w:t>
      </w:r>
      <w:r>
        <w:t xml:space="preserve"> » de la société 10X Genomics. Cette technologie, appropriée pour les échantillons FFPE, permet de combiner information spatiale et transcriptomique, via des spots de cellules (1 spot représentant environ 10 cellules, 55µm environ), qui permettent de déterminer à quel endroit de la coupe un transcrit unique est exprimé. Une lame de séquençage Visium contient 2 surfaces de capture et chaque surface est segmentée en 4992 spots différents recouvrant l’entièreté de l’échantillon. Cette technologie est une méthode </w:t>
      </w:r>
      <w:r w:rsidRPr="001F178B">
        <w:rPr>
          <w:i/>
        </w:rPr>
        <w:t>UMI-based</w:t>
      </w:r>
      <w:r>
        <w:t xml:space="preserve"> permettant la quantification d’ARN à partir d’une molécule originale marquée par un identifiant unique (UMI), ou </w:t>
      </w:r>
      <w:r w:rsidRPr="001F178B">
        <w:rPr>
          <w:i/>
        </w:rPr>
        <w:t>barcode</w:t>
      </w:r>
      <w:r>
        <w:t xml:space="preserve">, puis une amplification de ces ARN par PCR [11]. Une surface de capture peut capturer jusqu’à 18000 gènes. Pour notre projet, le séquençage s’est fait avec une profondeur moyenne de 60k </w:t>
      </w:r>
      <w:r w:rsidRPr="003E43C3">
        <w:rPr>
          <w:i/>
        </w:rPr>
        <w:t>reads</w:t>
      </w:r>
      <w:r>
        <w:t xml:space="preserve"> par spot pour le batch de séquençage 1 (MpBC1 à 8), et 25k </w:t>
      </w:r>
      <w:r w:rsidRPr="003E43C3">
        <w:rPr>
          <w:i/>
        </w:rPr>
        <w:t>reads</w:t>
      </w:r>
      <w:r>
        <w:t xml:space="preserve"> par spot pour le batch de séquençage 2 (MpBC9 à 16). Parmi les 16 échantillons, 1 seul présente des statistiques de séquençage et de contrôle qualité non satisfaisantes (MpBC12), nous l’avons donc exclu des </w:t>
      </w:r>
      <w:commentRangeStart w:id="13"/>
      <w:r>
        <w:t>analyses</w:t>
      </w:r>
      <w:commentRangeEnd w:id="13"/>
      <w:r>
        <w:rPr>
          <w:rStyle w:val="Marquedecommentaire"/>
        </w:rPr>
        <w:commentReference w:id="13"/>
      </w:r>
      <w:r>
        <w:t xml:space="preserve">. Le Table 1 ci-dessous répertorie toutes les mesures de contrôle qualité de séquençage pour les 16 échantillons MpBC. </w:t>
      </w:r>
    </w:p>
    <w:p w14:paraId="11F37A3A" w14:textId="77777777" w:rsidR="004D6660" w:rsidRPr="002C3AD7" w:rsidRDefault="004D6660" w:rsidP="004D6660">
      <w:pPr>
        <w:pStyle w:val="Lgende"/>
        <w:keepNext/>
        <w:rPr>
          <w:b/>
          <w:u w:val="single"/>
        </w:rPr>
      </w:pPr>
      <w:r w:rsidRPr="002C3AD7">
        <w:rPr>
          <w:b/>
          <w:u w:val="single"/>
        </w:rPr>
        <w:lastRenderedPageBreak/>
        <w:t xml:space="preserve">Table </w:t>
      </w:r>
      <w:r w:rsidRPr="002C3AD7">
        <w:rPr>
          <w:b/>
          <w:u w:val="single"/>
        </w:rPr>
        <w:fldChar w:fldCharType="begin"/>
      </w:r>
      <w:r w:rsidRPr="002C3AD7">
        <w:rPr>
          <w:b/>
          <w:u w:val="single"/>
        </w:rPr>
        <w:instrText xml:space="preserve"> SEQ Tableau \* ARABIC </w:instrText>
      </w:r>
      <w:r w:rsidRPr="002C3AD7">
        <w:rPr>
          <w:b/>
          <w:u w:val="single"/>
        </w:rPr>
        <w:fldChar w:fldCharType="separate"/>
      </w:r>
      <w:r>
        <w:rPr>
          <w:b/>
          <w:noProof/>
          <w:u w:val="single"/>
        </w:rPr>
        <w:t>1</w:t>
      </w:r>
      <w:r w:rsidRPr="002C3AD7">
        <w:rPr>
          <w:b/>
          <w:u w:val="single"/>
        </w:rPr>
        <w:fldChar w:fldCharType="end"/>
      </w:r>
      <w:r w:rsidRPr="002C3AD7">
        <w:rPr>
          <w:b/>
          <w:u w:val="single"/>
        </w:rPr>
        <w:t> : Mesures de contrôle qualité de séquençage des 16 échantillons MpBC.</w:t>
      </w:r>
    </w:p>
    <w:p w14:paraId="44A4CC6D" w14:textId="77777777" w:rsidR="004D6660" w:rsidRDefault="004D6660" w:rsidP="004D6660">
      <w:pPr>
        <w:spacing w:after="346"/>
        <w:ind w:left="-15" w:right="1402" w:firstLine="339"/>
      </w:pPr>
      <w:r w:rsidRPr="00301225">
        <w:rPr>
          <w:noProof/>
          <w:lang w:val="en-GB" w:eastAsia="en-GB"/>
        </w:rPr>
        <w:drawing>
          <wp:inline distT="0" distB="0" distL="0" distR="0" wp14:anchorId="222B168A" wp14:editId="6A0C7AE1">
            <wp:extent cx="5922531" cy="2461260"/>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91663" cy="2489990"/>
                    </a:xfrm>
                    <a:prstGeom prst="rect">
                      <a:avLst/>
                    </a:prstGeom>
                  </pic:spPr>
                </pic:pic>
              </a:graphicData>
            </a:graphic>
          </wp:inline>
        </w:drawing>
      </w:r>
    </w:p>
    <w:p w14:paraId="014344C6" w14:textId="77777777" w:rsidR="004D6660" w:rsidRDefault="004D6660" w:rsidP="004D6660">
      <w:pPr>
        <w:spacing w:after="381"/>
        <w:ind w:left="-15" w:right="1402" w:firstLine="339"/>
      </w:pPr>
      <w:r>
        <w:t xml:space="preserve">Pour chaque échantillon séquencé, les </w:t>
      </w:r>
      <w:r>
        <w:rPr>
          <w:i/>
        </w:rPr>
        <w:t xml:space="preserve">reads </w:t>
      </w:r>
      <w:r>
        <w:t>ont ensuite été démultiplexés et alignés contre le génome humain (</w:t>
      </w:r>
      <w:r>
        <w:rPr>
          <w:i/>
        </w:rPr>
        <w:t>version GRCh38</w:t>
      </w:r>
      <w:r>
        <w:t xml:space="preserve">), via un pipeline entièrement automatisé géré par la plateforme bio-informatique Gilles Thomas du CLB, et le logiciel </w:t>
      </w:r>
      <w:proofErr w:type="spellStart"/>
      <w:r>
        <w:t>Space</w:t>
      </w:r>
      <w:proofErr w:type="spellEnd"/>
      <w:r>
        <w:t xml:space="preserve"> Ranger (version 2.0.0) [12].</w:t>
      </w:r>
    </w:p>
    <w:p w14:paraId="0CB204DF" w14:textId="77777777" w:rsidR="004D6660" w:rsidRDefault="004D6660" w:rsidP="004D6660">
      <w:pPr>
        <w:pStyle w:val="Titre2"/>
        <w:spacing w:after="166"/>
        <w:ind w:left="598" w:hanging="613"/>
      </w:pPr>
      <w:bookmarkStart w:id="14" w:name="_Toc31682"/>
      <w:r>
        <w:t>Annotation phénotypique des spots</w:t>
      </w:r>
      <w:bookmarkEnd w:id="14"/>
    </w:p>
    <w:p w14:paraId="2471A78C" w14:textId="18BC95CE" w:rsidR="004D6660" w:rsidRDefault="004D6660" w:rsidP="004D6660">
      <w:pPr>
        <w:spacing w:after="0"/>
        <w:ind w:left="-15" w:right="1402" w:firstLine="339"/>
      </w:pPr>
      <w:r>
        <w:t xml:space="preserve">Afin de maximiser l’information spatiale, nous avons annoté chacun des spots de chaque échantillon en catégorisant les sous-types cellulaires observés comme majoritaires sur la lame </w:t>
      </w:r>
      <w:r w:rsidR="0004581B">
        <w:t>apparié</w:t>
      </w:r>
      <w:r>
        <w:t>e avec coloration H&amp;E. Pour cela nous avons combiné les informations du sous-type cellulaire fournies par 2 méthodes différentes.</w:t>
      </w:r>
    </w:p>
    <w:p w14:paraId="37355E3E" w14:textId="1803C921" w:rsidR="004D6660" w:rsidRDefault="004D6660" w:rsidP="004D6660">
      <w:pPr>
        <w:spacing w:after="0"/>
        <w:ind w:left="-5" w:right="1402"/>
      </w:pPr>
      <w:r>
        <w:t xml:space="preserve">Une première analyse de clustering des spots a été réalisé par le logiciel « Loupe Browser » (v8.1.2) [13] de la société 10X Genomics, permettant de </w:t>
      </w:r>
      <w:r w:rsidR="002139DC">
        <w:t>regrouper</w:t>
      </w:r>
      <w:r>
        <w:t xml:space="preserve"> les spots présentant des profils transcriptomiques similaires par coupe, via un clustering </w:t>
      </w:r>
      <w:r w:rsidRPr="003E43C3">
        <w:rPr>
          <w:i/>
        </w:rPr>
        <w:t>k-</w:t>
      </w:r>
      <w:proofErr w:type="spellStart"/>
      <w:r w:rsidRPr="003E43C3">
        <w:rPr>
          <w:i/>
        </w:rPr>
        <w:t>means</w:t>
      </w:r>
      <w:proofErr w:type="spellEnd"/>
      <w:r>
        <w:t>.</w:t>
      </w:r>
    </w:p>
    <w:p w14:paraId="156D5172" w14:textId="77777777" w:rsidR="004D6660" w:rsidRDefault="004D6660" w:rsidP="004D6660">
      <w:pPr>
        <w:spacing w:after="336"/>
        <w:ind w:left="-5" w:right="1402"/>
      </w:pPr>
      <w:r>
        <w:t xml:space="preserve">Puis dans un deuxième temps, les clusters ont été individuellement vérifiés et manuellement annotés par Dr Isabelle </w:t>
      </w:r>
      <w:proofErr w:type="spellStart"/>
      <w:r>
        <w:t>Treilleux</w:t>
      </w:r>
      <w:proofErr w:type="spellEnd"/>
      <w:r>
        <w:t>, expert pathologiste du CLB. Le nombre de clusters par coupe a également été déterminé selon la concordance avec les observations histologiques. Cela nous garantit donc une bonne confiance quant à l’identité des spots de cellules séquencés sur la lame, pour chaque patiente.</w:t>
      </w:r>
    </w:p>
    <w:p w14:paraId="1DDA4733" w14:textId="77777777" w:rsidR="004D6660" w:rsidRDefault="004D6660" w:rsidP="004D6660">
      <w:pPr>
        <w:pStyle w:val="Titre2"/>
        <w:ind w:left="598" w:hanging="613"/>
      </w:pPr>
      <w:bookmarkStart w:id="15" w:name="_Toc31683"/>
      <w:r>
        <w:t xml:space="preserve">Données </w:t>
      </w:r>
      <w:proofErr w:type="spellStart"/>
      <w:r>
        <w:t>scRNA-seq</w:t>
      </w:r>
      <w:bookmarkEnd w:id="15"/>
      <w:proofErr w:type="spellEnd"/>
    </w:p>
    <w:p w14:paraId="59EA3FA0" w14:textId="77777777" w:rsidR="004D6660" w:rsidRDefault="004D6660" w:rsidP="004D6660">
      <w:pPr>
        <w:pStyle w:val="Titre3"/>
        <w:ind w:left="752" w:hanging="767"/>
      </w:pPr>
      <w:bookmarkStart w:id="16" w:name="_Toc31684"/>
      <w:r>
        <w:t>Contrôle qualité et filtrage des spots</w:t>
      </w:r>
      <w:bookmarkEnd w:id="16"/>
    </w:p>
    <w:p w14:paraId="0A97BDA3" w14:textId="0D1AB5E5" w:rsidR="004D6660" w:rsidRDefault="004D6660" w:rsidP="004D6660">
      <w:pPr>
        <w:spacing w:after="320"/>
        <w:ind w:left="-15" w:right="1402" w:firstLine="339"/>
      </w:pPr>
      <w:r>
        <w:t>Avant toute analyse approfondie des données de transcriptomique spatiale, un contrôle qualité a été réalisé. Dans un premier temps, pour chaque échantillon MpBC, la matrice de comptes a été filtrée selon certaines caractéristiques : le nombre d’UMI (</w:t>
      </w:r>
      <w:r w:rsidRPr="003E43C3">
        <w:rPr>
          <w:i/>
        </w:rPr>
        <w:t xml:space="preserve">Unique </w:t>
      </w:r>
      <w:proofErr w:type="spellStart"/>
      <w:r w:rsidRPr="003E43C3">
        <w:rPr>
          <w:i/>
        </w:rPr>
        <w:t>Molecular</w:t>
      </w:r>
      <w:proofErr w:type="spellEnd"/>
      <w:r w:rsidRPr="003E43C3">
        <w:rPr>
          <w:i/>
        </w:rPr>
        <w:t xml:space="preserve"> Identifier</w:t>
      </w:r>
      <w:r>
        <w:t xml:space="preserve">) compté par spot, et le nombre de gène différent compté par spot. Dans notre analyse, nous avons sélectionné uniquement les spots avec un nombre d’UMI et un nombre de </w:t>
      </w:r>
      <w:proofErr w:type="spellStart"/>
      <w:r w:rsidRPr="001F178B">
        <w:rPr>
          <w:i/>
        </w:rPr>
        <w:t>features</w:t>
      </w:r>
      <w:proofErr w:type="spellEnd"/>
      <w:r>
        <w:t xml:space="preserve"> (gènes) supérieur à 500. Cela permet d’éliminer les spots de mauvaise qualité et/ou avec trop peu d’activité transcriptionnelle détectée, </w:t>
      </w:r>
      <w:r>
        <w:lastRenderedPageBreak/>
        <w:t>probablement liés à des problèmes de séquençage ou des cellules endommagées. Une limite supérieure correspondant au 99e percentile de l’échantillon a été appliquée pour retirer les spots anormalement actifs.</w:t>
      </w:r>
    </w:p>
    <w:p w14:paraId="7A52C7E4" w14:textId="77777777" w:rsidR="004D6660" w:rsidRDefault="004D6660" w:rsidP="004D6660">
      <w:pPr>
        <w:pStyle w:val="Titre3"/>
        <w:spacing w:after="214"/>
        <w:ind w:left="752" w:hanging="767"/>
      </w:pPr>
      <w:bookmarkStart w:id="17" w:name="_Toc31685"/>
      <w:r>
        <w:t>Normalisation et Scaling</w:t>
      </w:r>
      <w:bookmarkEnd w:id="17"/>
    </w:p>
    <w:p w14:paraId="54CB6013" w14:textId="77777777" w:rsidR="004D6660" w:rsidRDefault="004D6660" w:rsidP="004D6660">
      <w:pPr>
        <w:spacing w:after="318"/>
        <w:ind w:left="-5" w:right="1402"/>
      </w:pPr>
      <w:r>
        <w:rPr>
          <w:b/>
        </w:rPr>
        <w:t xml:space="preserve">Nombre de gènes sélectionnés </w:t>
      </w:r>
      <w:r>
        <w:t xml:space="preserve">La normalisation des matrices de comptage s’est faite après la concaténation des différentes matrices individuelles pour chaque patiente (au préalablement filtrées pour enlever les spots de mauvaise qualité) en une seule matrice globale, regroupant tous les échantillons. Pour cela, les comptes d’UMI pour chaque spot de cellule ont été log-normalisés avec la fonction </w:t>
      </w:r>
      <w:proofErr w:type="spellStart"/>
      <w:proofErr w:type="gramStart"/>
      <w:r>
        <w:t>LogNormalize</w:t>
      </w:r>
      <w:proofErr w:type="spellEnd"/>
      <w:r>
        <w:t>(</w:t>
      </w:r>
      <w:proofErr w:type="gramEnd"/>
      <w:r>
        <w:t>) du package Seurat (version v5.1.0) [14]. Cette log-normalisation permet à la fois de compenser les potentielles différences de profondeur de séquençage entre les différents spots et les différents échantillons, mais également à stabiliser la variance des comptes UMI en réduisant l’impact des spots avec des comptes UMI extrêmes.</w:t>
      </w:r>
    </w:p>
    <w:p w14:paraId="1931A8A0" w14:textId="77777777" w:rsidR="004D6660" w:rsidRDefault="004D6660" w:rsidP="004D6660">
      <w:pPr>
        <w:spacing w:after="318"/>
        <w:ind w:left="-15" w:right="1402" w:firstLine="339"/>
      </w:pPr>
      <w:r>
        <w:t>De plus, pour les données transcriptomiques brutes de chaque spot, on peut considérer que certains gènes sont moins informatifs que d’autres, et qu’ils contribueront plus à amener un bruit de fond dans les analyses que plutôt une réelle information biologique. Nous avons donc réalisé une seconde étape correspondant à la sélection des gènes les plus variables du dataset, nous permettant ainsi de réduire une première fois la complexité du jeu de données, tout en conservant la majorité du signal biologique. Pour cela, parmi tous les gènes exprimés dans le jeu de données, nous avons sélectionné les 750 gènes les plus variables. Ce seuil a été déterminé de façon empirique en fonction de la qualité des résultats obtenues en aval. Pour notre jeu de données, la sélection de 750 gènes permet de réduire significativement la dimensionnalité et donc la complexité, mais également d’éviter d’intégrer dans notre analyse des gènes peu variables, c’est-à-dire peu informatifs, correspondant à du bruit. Toutefois, ce seuil de gène les plus variables reste suffisant pour permettre de capturer l’essentiel de l’information biologique contenu dans nos données.</w:t>
      </w:r>
    </w:p>
    <w:p w14:paraId="211EAEEF" w14:textId="77777777" w:rsidR="004D6660" w:rsidRDefault="004D6660" w:rsidP="004D6660">
      <w:pPr>
        <w:spacing w:after="335"/>
        <w:ind w:left="-15" w:right="1402" w:firstLine="339"/>
      </w:pPr>
      <w:r>
        <w:t xml:space="preserve">Enfin, une dernière étape de </w:t>
      </w:r>
      <w:r w:rsidRPr="001F178B">
        <w:rPr>
          <w:i/>
        </w:rPr>
        <w:t>scaling</w:t>
      </w:r>
      <w:r>
        <w:t xml:space="preserve"> nous a permis de transformer les données d’expressions transcriptomique par gène, pour que chacun d’eux aient une moyenne centrée en 0 et une variance réduite à 1. En effet, même avec une log-normalisation appliqué à l’étape précédente, certains gènes sont exprimés à des échelles très différentes. Leur grande variance peut alors fausser les réductions de dimension réalisées par la suite. Avec cette étape, on équilibre donc la contribution de chaque gène.</w:t>
      </w:r>
    </w:p>
    <w:p w14:paraId="3129D221" w14:textId="77777777" w:rsidR="004D6660" w:rsidRDefault="004D6660" w:rsidP="004D6660">
      <w:pPr>
        <w:pStyle w:val="Titre2"/>
        <w:ind w:left="598" w:hanging="613"/>
      </w:pPr>
      <w:bookmarkStart w:id="18" w:name="_Toc31686"/>
      <w:r>
        <w:t>Analyse des marqueurs phénotypiques</w:t>
      </w:r>
      <w:bookmarkEnd w:id="18"/>
    </w:p>
    <w:p w14:paraId="2C6F0485" w14:textId="77777777" w:rsidR="004D6660" w:rsidRDefault="004D6660" w:rsidP="004D6660">
      <w:pPr>
        <w:pStyle w:val="Titre3"/>
        <w:spacing w:after="214"/>
        <w:ind w:left="752" w:hanging="767"/>
      </w:pPr>
      <w:bookmarkStart w:id="19" w:name="_Toc31687"/>
      <w:r>
        <w:t>Harmony</w:t>
      </w:r>
      <w:bookmarkEnd w:id="19"/>
    </w:p>
    <w:p w14:paraId="3A0D3590" w14:textId="02AC7EC3" w:rsidR="004D6660" w:rsidRDefault="004D6660" w:rsidP="004D6660">
      <w:pPr>
        <w:spacing w:after="320"/>
        <w:ind w:left="-5" w:right="1402"/>
      </w:pPr>
      <w:r>
        <w:rPr>
          <w:b/>
        </w:rPr>
        <w:t>Correction batch-</w:t>
      </w:r>
      <w:proofErr w:type="spellStart"/>
      <w:r>
        <w:rPr>
          <w:b/>
        </w:rPr>
        <w:t>effect</w:t>
      </w:r>
      <w:proofErr w:type="spellEnd"/>
      <w:r>
        <w:rPr>
          <w:b/>
        </w:rPr>
        <w:t xml:space="preserve"> </w:t>
      </w:r>
      <w:r>
        <w:t xml:space="preserve">Notre analyse des marqueurs phénotypiques intègre 16 patientes différentes et donc autant d’échantillons MpBC. Nous avons donc corrigé l’effet batch de notre jeu de données en utilisant le package R « Harmony » (version v1.2.3) [15]. Après une réduction PCA de notre matrice de comptage globale sur 50 composantes, les variations non biologiques ont été contrôlées avec la </w:t>
      </w:r>
      <w:r>
        <w:lastRenderedPageBreak/>
        <w:t xml:space="preserve">fonction </w:t>
      </w:r>
      <w:proofErr w:type="spellStart"/>
      <w:proofErr w:type="gramStart"/>
      <w:r>
        <w:t>RunHarmony</w:t>
      </w:r>
      <w:proofErr w:type="spellEnd"/>
      <w:r>
        <w:t>(</w:t>
      </w:r>
      <w:proofErr w:type="gramEnd"/>
      <w:r>
        <w:t xml:space="preserve">) en spécifiant toutes les </w:t>
      </w:r>
      <w:proofErr w:type="spellStart"/>
      <w:r>
        <w:t>co</w:t>
      </w:r>
      <w:proofErr w:type="spellEnd"/>
      <w:r>
        <w:t>-variables pouvant biaiser l’analyse. Nous avons spécifié les métadonnées dont les effets indésirables sont à corriger et, dans notre cas, correspondantes à l’ID de la patiente, le lot de séquençage et l’ID de la lame Visium utilisé</w:t>
      </w:r>
      <w:r w:rsidR="002139DC">
        <w:t>e</w:t>
      </w:r>
      <w:r>
        <w:t xml:space="preserve"> pour le séquençage (2 patient</w:t>
      </w:r>
      <w:r w:rsidR="002139DC">
        <w:t>e</w:t>
      </w:r>
      <w:r>
        <w:t>s différent</w:t>
      </w:r>
      <w:r w:rsidR="002139DC">
        <w:t>e</w:t>
      </w:r>
      <w:r>
        <w:t xml:space="preserve">s par </w:t>
      </w:r>
      <w:commentRangeStart w:id="20"/>
      <w:commentRangeStart w:id="21"/>
      <w:commentRangeStart w:id="22"/>
      <w:r>
        <w:t>lame</w:t>
      </w:r>
      <w:commentRangeEnd w:id="20"/>
      <w:r>
        <w:rPr>
          <w:rStyle w:val="Marquedecommentaire"/>
        </w:rPr>
        <w:commentReference w:id="20"/>
      </w:r>
      <w:commentRangeEnd w:id="21"/>
      <w:r>
        <w:rPr>
          <w:rStyle w:val="Marquedecommentaire"/>
        </w:rPr>
        <w:commentReference w:id="21"/>
      </w:r>
      <w:commentRangeEnd w:id="22"/>
      <w:r>
        <w:rPr>
          <w:rStyle w:val="Marquedecommentaire"/>
        </w:rPr>
        <w:commentReference w:id="22"/>
      </w:r>
      <w:r>
        <w:t>). Les autres paramètres ont été déterminé de façon empirique et selon les conseils de la communauté scientifique. Ainsi, pour éviter une sur-correction, nous avons appliqué une pénalité spécifique à chaque variable (</w:t>
      </w:r>
      <w:proofErr w:type="spellStart"/>
      <w:r>
        <w:t>theta</w:t>
      </w:r>
      <w:proofErr w:type="spellEnd"/>
      <w:r>
        <w:t xml:space="preserve">) égale à 2. Enfin, nous avons précisé un lambda = 1, un sigma = 0.2 et </w:t>
      </w:r>
      <w:proofErr w:type="spellStart"/>
      <w:r>
        <w:t>nclust</w:t>
      </w:r>
      <w:proofErr w:type="spellEnd"/>
      <w:r>
        <w:t xml:space="preserve"> = 150.</w:t>
      </w:r>
    </w:p>
    <w:p w14:paraId="27CCA796" w14:textId="77777777" w:rsidR="004D6660" w:rsidRDefault="004D6660" w:rsidP="004D6660">
      <w:pPr>
        <w:pStyle w:val="Titre3"/>
        <w:spacing w:after="215"/>
        <w:ind w:left="752" w:hanging="767"/>
      </w:pPr>
      <w:bookmarkStart w:id="23" w:name="_Toc31688"/>
      <w:r>
        <w:t>Seurat</w:t>
      </w:r>
      <w:bookmarkEnd w:id="23"/>
    </w:p>
    <w:p w14:paraId="7145E9E6" w14:textId="048BBDFC" w:rsidR="004D6660" w:rsidRDefault="004D6660" w:rsidP="004D6660">
      <w:pPr>
        <w:spacing w:after="307"/>
        <w:ind w:left="-5" w:right="1402"/>
      </w:pPr>
      <w:r>
        <w:rPr>
          <w:b/>
        </w:rPr>
        <w:t xml:space="preserve">UMAP </w:t>
      </w:r>
      <w:r>
        <w:t>La détermination des paramètres pour réaliser la projection UMAP (Uniform Manifold Approximation and Projection), afin de réduire la dimensionalité des données et ainsi aider à leur analyse et interprétation, s’est faite de façon empirique. Dans notre cas, nous avons utilisé comme base de projection les 20 premières composantes de l’espace de dimension réduit normalisé par le package Harmony, avec un nombre de voisin (</w:t>
      </w:r>
      <w:proofErr w:type="spellStart"/>
      <w:proofErr w:type="gramStart"/>
      <w:r>
        <w:t>n.neighbors</w:t>
      </w:r>
      <w:proofErr w:type="spellEnd"/>
      <w:proofErr w:type="gramEnd"/>
      <w:r>
        <w:t>) de 75, une distance minimale entre les points de l’espace (</w:t>
      </w:r>
      <w:proofErr w:type="spellStart"/>
      <w:r>
        <w:t>mindist</w:t>
      </w:r>
      <w:proofErr w:type="spellEnd"/>
      <w:r>
        <w:t>) de 10</w:t>
      </w:r>
      <w:r>
        <w:rPr>
          <w:i/>
          <w:vertAlign w:val="superscript"/>
        </w:rPr>
        <w:t>−</w:t>
      </w:r>
      <w:r>
        <w:rPr>
          <w:vertAlign w:val="superscript"/>
        </w:rPr>
        <w:t xml:space="preserve">4 </w:t>
      </w:r>
      <w:r>
        <w:t xml:space="preserve">et </w:t>
      </w:r>
      <w:r w:rsidR="002139DC">
        <w:t xml:space="preserve">une </w:t>
      </w:r>
      <w:r>
        <w:t>dispersion globale des points (spread) de 2. Enfin, nous avons favorisé la connectivité locale (</w:t>
      </w:r>
      <w:proofErr w:type="spellStart"/>
      <w:proofErr w:type="gramStart"/>
      <w:r>
        <w:t>set.op.mix.ratio</w:t>
      </w:r>
      <w:proofErr w:type="spellEnd"/>
      <w:proofErr w:type="gramEnd"/>
      <w:r>
        <w:t xml:space="preserve"> = 1) et utilisé une métrique « </w:t>
      </w:r>
      <w:proofErr w:type="spellStart"/>
      <w:r>
        <w:t>cosine</w:t>
      </w:r>
      <w:proofErr w:type="spellEnd"/>
      <w:r>
        <w:t xml:space="preserve"> » pour mesurer la distance entre les cellules dans l’espace de dimension réduit.</w:t>
      </w:r>
    </w:p>
    <w:p w14:paraId="611B927A" w14:textId="5859173C" w:rsidR="00A72810" w:rsidRDefault="005D5473">
      <w:pPr>
        <w:spacing w:after="322"/>
        <w:ind w:left="-5" w:right="1402"/>
      </w:pPr>
      <w:bookmarkStart w:id="24" w:name="_Hlk199265656"/>
      <w:r>
        <w:rPr>
          <w:b/>
        </w:rPr>
        <w:t>Clustering et d</w:t>
      </w:r>
      <w:r w:rsidR="003309FC">
        <w:rPr>
          <w:b/>
        </w:rPr>
        <w:t xml:space="preserve">étermination des archétypes </w:t>
      </w:r>
      <w:bookmarkEnd w:id="24"/>
      <w:r w:rsidR="000568B7">
        <w:t>Afin de réaliser le clustering des spots de cellules présentant des profils transcriptomiques similaires, nous avons tout d’abord construit le graphe KNN (k-</w:t>
      </w:r>
      <w:proofErr w:type="spellStart"/>
      <w:r w:rsidR="000568B7">
        <w:t>Nearest</w:t>
      </w:r>
      <w:proofErr w:type="spellEnd"/>
      <w:r w:rsidR="000568B7">
        <w:t xml:space="preserve"> Neighbors) en utilisant les</w:t>
      </w:r>
      <w:r w:rsidR="003D66BF">
        <w:t xml:space="preserve"> </w:t>
      </w:r>
      <w:bookmarkStart w:id="25" w:name="_Hlk199265690"/>
      <w:r w:rsidR="003D66BF">
        <w:t xml:space="preserve">20 </w:t>
      </w:r>
      <w:r w:rsidR="00EA3C51">
        <w:t>premières composantes</w:t>
      </w:r>
      <w:r w:rsidR="000568B7">
        <w:t xml:space="preserve"> </w:t>
      </w:r>
      <w:bookmarkEnd w:id="25"/>
      <w:r w:rsidR="000568B7">
        <w:t>principales corrigées par Harmony comme base du graphe. Puis nous avons appliqué un algorithme de clustering de type Louvain</w:t>
      </w:r>
      <w:r w:rsidR="003D66BF">
        <w:t xml:space="preserve">, regroupant les spots </w:t>
      </w:r>
      <w:r w:rsidR="0083601C">
        <w:t>en</w:t>
      </w:r>
      <w:r w:rsidR="003D66BF">
        <w:t xml:space="preserve"> cluster</w:t>
      </w:r>
      <w:r w:rsidR="000568B7">
        <w:t xml:space="preserve">. </w:t>
      </w:r>
      <w:r w:rsidR="00483D9C">
        <w:t>Le paramètre contrôlant la granularité du clustering (</w:t>
      </w:r>
      <w:proofErr w:type="spellStart"/>
      <w:r w:rsidR="00483D9C">
        <w:t>resolution</w:t>
      </w:r>
      <w:proofErr w:type="spellEnd"/>
      <w:r w:rsidR="00483D9C">
        <w:t>), a été, là aussi, déterminé de façon empirique et fixé à 0.15. Pour déterminer la valeur de résolution optimale, nous avons notamment regardé la stabilité des clusters, le nombre de types cellulaires attendus (correspondant aux différents sous-types tumoraux) et en comparant les compositions en spot des clusters formés selon les types cellulaires annotés par l’experte pathologiste</w:t>
      </w:r>
      <w:r w:rsidR="000568B7">
        <w:t>.</w:t>
      </w:r>
      <w:r w:rsidR="003D66BF">
        <w:t xml:space="preserve"> La position relative des clusters sur la projection UMAP nous a permis d’identifier </w:t>
      </w:r>
      <w:r w:rsidR="002360F5">
        <w:t xml:space="preserve">des regroupements </w:t>
      </w:r>
      <w:r w:rsidR="0083601C">
        <w:t xml:space="preserve">de spot </w:t>
      </w:r>
      <w:r w:rsidR="002360F5">
        <w:t>spécifiques à chaque</w:t>
      </w:r>
      <w:r w:rsidR="00EA3C51">
        <w:t xml:space="preserve"> sous-type tumora</w:t>
      </w:r>
      <w:r w:rsidR="002360F5">
        <w:t>l</w:t>
      </w:r>
      <w:r w:rsidR="00DC3F56">
        <w:t xml:space="preserve">. </w:t>
      </w:r>
      <w:r w:rsidR="002360F5">
        <w:t>U</w:t>
      </w:r>
      <w:r>
        <w:t xml:space="preserve">n ou plusieurs clusters ont </w:t>
      </w:r>
      <w:r w:rsidR="002360F5">
        <w:t>donc</w:t>
      </w:r>
      <w:r>
        <w:t xml:space="preserve"> été associés </w:t>
      </w:r>
      <w:r w:rsidR="002360F5">
        <w:t xml:space="preserve">à </w:t>
      </w:r>
      <w:r w:rsidR="005B20FB">
        <w:t>chaque</w:t>
      </w:r>
      <w:r w:rsidR="002360F5">
        <w:t xml:space="preserve"> annotation</w:t>
      </w:r>
      <w:r>
        <w:t>. Afin de</w:t>
      </w:r>
      <w:r w:rsidR="009D0B4D">
        <w:t xml:space="preserve"> construire </w:t>
      </w:r>
      <w:r w:rsidR="00F21DE8">
        <w:t>l</w:t>
      </w:r>
      <w:r w:rsidR="009D0B4D">
        <w:t xml:space="preserve">es archétypes spécifiques </w:t>
      </w:r>
      <w:r>
        <w:t>à</w:t>
      </w:r>
      <w:r w:rsidR="009D0B4D">
        <w:t xml:space="preserve"> </w:t>
      </w:r>
      <w:r w:rsidR="00EA3C51">
        <w:t>chaque sous-type</w:t>
      </w:r>
      <w:r w:rsidR="009D0B4D">
        <w:t xml:space="preserve">, nous avons </w:t>
      </w:r>
      <w:r w:rsidR="00DC3F56">
        <w:t>conservé</w:t>
      </w:r>
      <w:r w:rsidR="009D0B4D">
        <w:t xml:space="preserve"> uniquement les spots </w:t>
      </w:r>
      <w:r w:rsidR="00F21DE8">
        <w:t>dont l’annotation</w:t>
      </w:r>
      <w:r w:rsidR="002360F5">
        <w:t xml:space="preserve"> fournit par la pathologiste</w:t>
      </w:r>
      <w:r w:rsidR="00F21DE8">
        <w:t xml:space="preserve"> concordait </w:t>
      </w:r>
      <w:r w:rsidR="00EA3C51">
        <w:t>avec</w:t>
      </w:r>
      <w:r w:rsidR="002360F5">
        <w:t xml:space="preserve"> l’annotation</w:t>
      </w:r>
      <w:r w:rsidR="00EA3C51">
        <w:t xml:space="preserve"> </w:t>
      </w:r>
      <w:r w:rsidR="005B20FB">
        <w:t>attribuée aux clusters</w:t>
      </w:r>
      <w:r w:rsidR="009D0B4D">
        <w:t>.</w:t>
      </w:r>
      <w:r w:rsidR="00F21DE8">
        <w:t xml:space="preserve"> Les spots présentant </w:t>
      </w:r>
      <w:r w:rsidR="005B20FB">
        <w:t>des</w:t>
      </w:r>
      <w:r w:rsidR="00F21DE8">
        <w:t xml:space="preserve"> discordance</w:t>
      </w:r>
      <w:r w:rsidR="005B20FB">
        <w:t>s</w:t>
      </w:r>
      <w:r w:rsidR="00F21DE8">
        <w:t xml:space="preserve"> </w:t>
      </w:r>
      <w:r w:rsidR="005B20FB">
        <w:t>au n</w:t>
      </w:r>
      <w:r w:rsidR="00257A26">
        <w:t>i</w:t>
      </w:r>
      <w:r w:rsidR="005B20FB">
        <w:t>veau de</w:t>
      </w:r>
      <w:r w:rsidR="0083601C">
        <w:t>s</w:t>
      </w:r>
      <w:r w:rsidR="00F21DE8">
        <w:t xml:space="preserve"> annotation</w:t>
      </w:r>
      <w:r w:rsidR="0083601C">
        <w:t>s</w:t>
      </w:r>
      <w:r w:rsidR="00F21DE8">
        <w:t xml:space="preserve"> ont</w:t>
      </w:r>
      <w:r w:rsidR="00257A26">
        <w:t xml:space="preserve"> quant à eux</w:t>
      </w:r>
      <w:r w:rsidR="00F21DE8">
        <w:t xml:space="preserve"> été exclus</w:t>
      </w:r>
      <w:r w:rsidR="00257A26">
        <w:t xml:space="preserve"> (environ 10% des spots initiaux)</w:t>
      </w:r>
      <w:r w:rsidR="00F21DE8">
        <w:t>.</w:t>
      </w:r>
    </w:p>
    <w:p w14:paraId="42193605" w14:textId="5669E749" w:rsidR="00483D9C" w:rsidRDefault="00483D9C" w:rsidP="00483D9C">
      <w:pPr>
        <w:spacing w:after="336"/>
        <w:ind w:left="-5" w:right="1402"/>
      </w:pPr>
      <w:r>
        <w:rPr>
          <w:b/>
        </w:rPr>
        <w:t xml:space="preserve">Expression différentielle </w:t>
      </w:r>
      <w:r>
        <w:t xml:space="preserve">Une analyse des gènes différentiellement exprimés (DGEA) a été réalisée pour chaque </w:t>
      </w:r>
      <w:r w:rsidR="0083601C">
        <w:t xml:space="preserve">archétypes </w:t>
      </w:r>
      <w:r>
        <w:t xml:space="preserve">afin de déterminer les cibles moléculaires d’intérêt pour chaque sous-type tumoral. Pour cela, nous avons utilisé la fonction </w:t>
      </w:r>
      <w:proofErr w:type="spellStart"/>
      <w:proofErr w:type="gramStart"/>
      <w:r>
        <w:t>FindAllMarkers</w:t>
      </w:r>
      <w:proofErr w:type="spellEnd"/>
      <w:r>
        <w:t>(</w:t>
      </w:r>
      <w:proofErr w:type="gramEnd"/>
      <w:r>
        <w:t xml:space="preserve">) de Seurat, avec l’option </w:t>
      </w:r>
      <w:commentRangeStart w:id="26"/>
      <w:commentRangeStart w:id="27"/>
      <w:commentRangeStart w:id="28"/>
      <w:r>
        <w:t xml:space="preserve">MAST </w:t>
      </w:r>
      <w:commentRangeEnd w:id="26"/>
      <w:r>
        <w:rPr>
          <w:rStyle w:val="Marquedecommentaire"/>
        </w:rPr>
        <w:commentReference w:id="26"/>
      </w:r>
      <w:commentRangeEnd w:id="27"/>
      <w:r>
        <w:rPr>
          <w:rStyle w:val="Marquedecommentaire"/>
        </w:rPr>
        <w:commentReference w:id="27"/>
      </w:r>
      <w:commentRangeEnd w:id="28"/>
      <w:r>
        <w:rPr>
          <w:rStyle w:val="Marquedecommentaire"/>
        </w:rPr>
        <w:commentReference w:id="28"/>
      </w:r>
      <w:r>
        <w:t xml:space="preserve">(Model-based </w:t>
      </w:r>
      <w:proofErr w:type="spellStart"/>
      <w:r>
        <w:t>Analysis</w:t>
      </w:r>
      <w:proofErr w:type="spellEnd"/>
      <w:r>
        <w:t xml:space="preserve"> of Single cell </w:t>
      </w:r>
      <w:proofErr w:type="spellStart"/>
      <w:r>
        <w:t>Transcriptomics</w:t>
      </w:r>
      <w:proofErr w:type="spellEnd"/>
      <w:r>
        <w:t xml:space="preserve">) comme test pour identifier, parmi tous les gènes, ceux étant les plus différentiellement exprimés. Cette méthode est plus adaptée aux données </w:t>
      </w:r>
      <w:r w:rsidRPr="001F178B">
        <w:rPr>
          <w:i/>
        </w:rPr>
        <w:t>UMI-based</w:t>
      </w:r>
      <w:r>
        <w:t xml:space="preserve">, qui peuvent créer de nombreuses égalités de classement préjudiciables lorsque la méthode standard de </w:t>
      </w:r>
      <w:r>
        <w:lastRenderedPageBreak/>
        <w:t xml:space="preserve">test de Wilcox est utilisée. De plus, afin de filtrer les résultats, nous avons nous sommes focalisés sur les gènes présentant un </w:t>
      </w:r>
      <w:proofErr w:type="spellStart"/>
      <w:r>
        <w:t>logFC</w:t>
      </w:r>
      <w:proofErr w:type="spellEnd"/>
      <w:r>
        <w:t xml:space="preserve"> (log </w:t>
      </w:r>
      <w:proofErr w:type="spellStart"/>
      <w:r>
        <w:t>Fold</w:t>
      </w:r>
      <w:proofErr w:type="spellEnd"/>
      <w:r>
        <w:t>-Change) supérieur à 2. Dans notre projet, nous ne récupérons que les gènes sur-exprimés dans les compartiments transdifférenciés, car nous cherchons des cibles spécifiques permettant de les identifier de manière moléculaire pour le diagnostic. Enfin, un dernier filtre a été appliqué afin de ne conserver que les marqueurs qui sont exprimés dans au moins 50% de la population des spots/cellules du cluster. Cela permet d’ôter les marqueurs trop spécifiques à un sous-groupe du cluster et donc non représentatif du sous-type tumoral en général. Cela est particulièrement pertinent lorsqu’il y a de fortes variations de taille (i.e. nombre de spots) entre les différents échantillons pour un sous-type de compartiment donné.</w:t>
      </w:r>
    </w:p>
    <w:p w14:paraId="5C3A2AFE" w14:textId="77777777" w:rsidR="00483D9C" w:rsidRDefault="00483D9C" w:rsidP="00483D9C">
      <w:pPr>
        <w:pStyle w:val="Titre2"/>
        <w:ind w:left="598" w:hanging="613"/>
      </w:pPr>
      <w:bookmarkStart w:id="29" w:name="_Toc31689"/>
      <w:r>
        <w:t>Analyse des altérations génétiques</w:t>
      </w:r>
      <w:bookmarkEnd w:id="29"/>
    </w:p>
    <w:p w14:paraId="3E902F8F" w14:textId="77777777" w:rsidR="00483D9C" w:rsidRDefault="00483D9C" w:rsidP="00483D9C">
      <w:pPr>
        <w:pStyle w:val="Titre3"/>
        <w:spacing w:after="214"/>
        <w:ind w:left="752" w:hanging="767"/>
      </w:pPr>
      <w:bookmarkStart w:id="30" w:name="_Toc31690"/>
      <w:r>
        <w:t>InferCNVPlus</w:t>
      </w:r>
      <w:bookmarkEnd w:id="30"/>
    </w:p>
    <w:p w14:paraId="3C7D6042" w14:textId="6B258038" w:rsidR="00483D9C" w:rsidRDefault="00483D9C" w:rsidP="00483D9C">
      <w:pPr>
        <w:spacing w:after="361"/>
        <w:ind w:left="-5" w:right="1402"/>
      </w:pPr>
      <w:r>
        <w:rPr>
          <w:b/>
        </w:rPr>
        <w:t xml:space="preserve">Constitution du groupe de cellules de référence </w:t>
      </w:r>
      <w:proofErr w:type="spellStart"/>
      <w:r>
        <w:t>InferCNVplus</w:t>
      </w:r>
      <w:proofErr w:type="spellEnd"/>
      <w:r>
        <w:t xml:space="preserve"> [16], est une extension de la méthode </w:t>
      </w:r>
      <w:proofErr w:type="spellStart"/>
      <w:r w:rsidR="0083601C">
        <w:t>I</w:t>
      </w:r>
      <w:r>
        <w:t>nferCNV</w:t>
      </w:r>
      <w:proofErr w:type="spellEnd"/>
      <w:r>
        <w:t xml:space="preserve"> [17], et permet d’inférer les altérations du nombre de copies (CNA) les plus probables dans un jeu de données transcriptomiques, en comparant l’expression des gènes dans les cellules tumorales par rapport à celle de cellules normales de référence. Cet outil prend en compte la position des gènes dans le génome et identifie les variations d’expression des régions chromosomiques correspondant à un profil d’altération CNA. A chaque région, l’outil attribue un score de CNA entre -1 (délétion maximale) et 1 (amplification maximale). Une région neutre sans CNA aura un score voisin de 0.</w:t>
      </w:r>
    </w:p>
    <w:p w14:paraId="30E29F9D" w14:textId="5C2692B5" w:rsidR="00483D9C" w:rsidRDefault="00483D9C" w:rsidP="00483D9C">
      <w:pPr>
        <w:spacing w:after="322"/>
        <w:ind w:left="-15" w:right="1402" w:firstLine="339"/>
      </w:pPr>
      <w:r>
        <w:t xml:space="preserve">L’analyse des altérations génétiques de chaque sous-type des échantillons MpBC, s’est faite à l’aide du package R « </w:t>
      </w:r>
      <w:proofErr w:type="spellStart"/>
      <w:r>
        <w:t>InferCNVplus</w:t>
      </w:r>
      <w:proofErr w:type="spellEnd"/>
      <w:r>
        <w:t xml:space="preserve"> » (version v3.20). Pour cela un groupe de spots de référence a été construit à partir des spots annotés comme non tumoraux dans chaque échantillon MpBC. Comme tous les échantillons MpBC ne contenaient pas systématiquement des spots de cellules annotés comme non tumoraux, nous avons créé un groupe de référence unique pan-échantillon, en combinant tous les spots de tissu normal non tumoral. Ainsi, lors de l’analyse des altérations génétiques des compartiments tumoraux, chaque échantillon MpBC ont été comparé à un groupe de référence, commun à tous les échantillons. Les spots considérés comme non tumoraux étaient ceux annotés comme contenant des cellules sanguines, des cellules épithéliales normales et des cellules mésenchymateuses normales.</w:t>
      </w:r>
    </w:p>
    <w:p w14:paraId="58035A65" w14:textId="76F180A0" w:rsidR="00483D9C" w:rsidRDefault="00483D9C" w:rsidP="00483D9C">
      <w:pPr>
        <w:spacing w:after="242" w:line="259" w:lineRule="auto"/>
        <w:ind w:left="-5" w:right="1402"/>
      </w:pPr>
      <w:r>
        <w:rPr>
          <w:b/>
        </w:rPr>
        <w:t xml:space="preserve">Profils génomiques par cytobande </w:t>
      </w:r>
      <w:r>
        <w:t xml:space="preserve">Les scores CNA par spot fournis par InferCNVPlus nous ont permis d’établir un profil des altérations génomiques pour chaque compartiment transdifférencié de chaque échantillon MpBC. Pour cela, nous avons utilisé la segmentation en cytobande mineure du génome humain (version </w:t>
      </w:r>
      <w:r w:rsidRPr="003E43C3">
        <w:rPr>
          <w:i/>
        </w:rPr>
        <w:t>GRCh38</w:t>
      </w:r>
      <w:r>
        <w:t xml:space="preserve"> de l’UCSC [18]). Chaque gène présent dans la matrice de comptage initiale a été attribué à une des cytobandes mineures du génome humain, selon ses coordonnées. Les scores CNA ont été agrégés en faisant la médiane des scores de tous les gènes appartenant à chaque cytobande mineure, pour chaque patient, et chaque sous-type tumoral. Ainsi, pour chaque cytobande mineure de chaque patient, nous avons obtenu un score CNA médian pour chacun des 2 types de compartiment tumoral considéré dans l’échantillon MpBC, le long de tout le génome humain</w:t>
      </w:r>
      <w:r w:rsidR="000568B7" w:rsidRPr="00283CA5">
        <w:t>.</w:t>
      </w:r>
      <w:r w:rsidR="00283CA5" w:rsidRPr="00283CA5">
        <w:t xml:space="preserve"> </w:t>
      </w:r>
      <w:commentRangeStart w:id="31"/>
      <w:r w:rsidR="00283CA5" w:rsidRPr="00283CA5">
        <w:t xml:space="preserve">Cela </w:t>
      </w:r>
      <w:r w:rsidR="00257A26">
        <w:t xml:space="preserve">a </w:t>
      </w:r>
      <w:r w:rsidR="0083601C">
        <w:t>permis</w:t>
      </w:r>
      <w:r w:rsidR="00283CA5" w:rsidRPr="00283CA5">
        <w:t xml:space="preserve"> de réduire le nombre de données CNA, tout en restant représentatif de la majorité des données. </w:t>
      </w:r>
      <w:r w:rsidR="00283CA5" w:rsidRPr="00283CA5">
        <w:lastRenderedPageBreak/>
        <w:t xml:space="preserve">De plus, en lissant le signal CNA par région chromosomique, cela nous a permis de baser le signal sur des régions génomiques composées de plusieurs gènes, et donc </w:t>
      </w:r>
      <w:r w:rsidR="0083601C">
        <w:t xml:space="preserve">d’être </w:t>
      </w:r>
      <w:r w:rsidR="00283CA5" w:rsidRPr="00283CA5">
        <w:t>moins sensibles aux biais techniques et biologiques (variation du nombre d’</w:t>
      </w:r>
      <w:proofErr w:type="spellStart"/>
      <w:r w:rsidR="00283CA5" w:rsidRPr="00283CA5">
        <w:t>UMIs</w:t>
      </w:r>
      <w:proofErr w:type="spellEnd"/>
      <w:r w:rsidR="00283CA5" w:rsidRPr="00283CA5">
        <w:t xml:space="preserve"> entre types cellulaires, </w:t>
      </w:r>
      <w:commentRangeStart w:id="32"/>
      <w:r w:rsidR="00283CA5" w:rsidRPr="00283CA5">
        <w:t>effet « </w:t>
      </w:r>
      <w:proofErr w:type="spellStart"/>
      <w:r w:rsidR="00283CA5" w:rsidRPr="00283CA5">
        <w:t>burst</w:t>
      </w:r>
      <w:proofErr w:type="spellEnd"/>
      <w:r w:rsidR="00283CA5" w:rsidRPr="00283CA5">
        <w:t> »</w:t>
      </w:r>
      <w:commentRangeEnd w:id="32"/>
      <w:r w:rsidR="00283CA5" w:rsidRPr="00483D9C">
        <w:commentReference w:id="32"/>
      </w:r>
      <w:r w:rsidR="00283CA5" w:rsidRPr="00283CA5">
        <w:t xml:space="preserve"> de l’expression ARN…)(David M. Suter et al., </w:t>
      </w:r>
      <w:proofErr w:type="spellStart"/>
      <w:r w:rsidR="00283CA5" w:rsidRPr="00283CA5">
        <w:t>Mammalian</w:t>
      </w:r>
      <w:proofErr w:type="spellEnd"/>
      <w:r w:rsidR="00283CA5" w:rsidRPr="00283CA5">
        <w:t xml:space="preserve"> </w:t>
      </w:r>
      <w:proofErr w:type="spellStart"/>
      <w:r w:rsidR="00283CA5" w:rsidRPr="00283CA5">
        <w:t>Genes</w:t>
      </w:r>
      <w:proofErr w:type="spellEnd"/>
      <w:r w:rsidR="00283CA5" w:rsidRPr="00283CA5">
        <w:t xml:space="preserve"> Are </w:t>
      </w:r>
      <w:proofErr w:type="spellStart"/>
      <w:r w:rsidR="00283CA5" w:rsidRPr="00283CA5">
        <w:t>Transcribed</w:t>
      </w:r>
      <w:proofErr w:type="spellEnd"/>
      <w:r w:rsidR="00283CA5" w:rsidRPr="00283CA5">
        <w:t xml:space="preserve"> </w:t>
      </w:r>
      <w:proofErr w:type="spellStart"/>
      <w:r w:rsidR="00283CA5" w:rsidRPr="00283CA5">
        <w:t>with</w:t>
      </w:r>
      <w:proofErr w:type="spellEnd"/>
      <w:r w:rsidR="00283CA5" w:rsidRPr="00283CA5">
        <w:t xml:space="preserve"> </w:t>
      </w:r>
      <w:proofErr w:type="spellStart"/>
      <w:r w:rsidR="00283CA5" w:rsidRPr="00283CA5">
        <w:t>Widely</w:t>
      </w:r>
      <w:proofErr w:type="spellEnd"/>
      <w:r w:rsidR="00283CA5" w:rsidRPr="00283CA5">
        <w:t xml:space="preserve"> </w:t>
      </w:r>
      <w:proofErr w:type="spellStart"/>
      <w:r w:rsidR="00283CA5" w:rsidRPr="00283CA5">
        <w:t>Different</w:t>
      </w:r>
      <w:proofErr w:type="spellEnd"/>
      <w:r w:rsidR="00283CA5" w:rsidRPr="00283CA5">
        <w:t xml:space="preserve"> </w:t>
      </w:r>
      <w:proofErr w:type="spellStart"/>
      <w:r w:rsidR="00283CA5" w:rsidRPr="00283CA5">
        <w:t>Bursting</w:t>
      </w:r>
      <w:proofErr w:type="spellEnd"/>
      <w:r w:rsidR="00283CA5" w:rsidRPr="00283CA5">
        <w:t xml:space="preserve"> Kinetics.Science332,472-474(2011).DOI:10.1126/science.1198817).</w:t>
      </w:r>
      <w:commentRangeEnd w:id="31"/>
      <w:r w:rsidR="00283CA5" w:rsidRPr="00483D9C">
        <w:commentReference w:id="31"/>
      </w:r>
      <w:r w:rsidR="000568B7" w:rsidRPr="00283CA5">
        <w:t xml:space="preserve"> </w:t>
      </w:r>
      <w:bookmarkStart w:id="33" w:name="_Hlk199276377"/>
      <w:r>
        <w:t xml:space="preserve">Les échantillons MpBC purs (MpBC6 et 7), ne contenant par définition qu’un seul type de compartiment tumoral, ont été exclus de l’analyse. La </w:t>
      </w:r>
      <w:r>
        <w:rPr>
          <w:b/>
        </w:rPr>
        <w:t xml:space="preserve">Table 2 </w:t>
      </w:r>
      <w:r>
        <w:t>récapitule les comparaisons de score CNA des tissus tumoraux</w:t>
      </w:r>
      <w:r w:rsidR="0083601C">
        <w:t xml:space="preserve"> réalisées</w:t>
      </w:r>
      <w:r>
        <w:t xml:space="preserve"> par patient.</w:t>
      </w:r>
      <w:bookmarkEnd w:id="33"/>
    </w:p>
    <w:p w14:paraId="13AFAF22" w14:textId="77777777" w:rsidR="00483D9C" w:rsidRPr="0048284E" w:rsidRDefault="00483D9C" w:rsidP="00483D9C">
      <w:pPr>
        <w:ind w:left="-5" w:right="1402"/>
        <w:rPr>
          <w:b/>
          <w:sz w:val="18"/>
          <w:szCs w:val="18"/>
          <w:u w:val="single"/>
        </w:rPr>
      </w:pPr>
      <w:r w:rsidRPr="0048284E">
        <w:rPr>
          <w:b/>
          <w:sz w:val="18"/>
          <w:szCs w:val="18"/>
          <w:u w:val="single"/>
        </w:rPr>
        <w:t xml:space="preserve">Tableau </w:t>
      </w:r>
      <w:r w:rsidRPr="0048284E">
        <w:rPr>
          <w:b/>
          <w:sz w:val="18"/>
          <w:szCs w:val="18"/>
          <w:u w:val="single"/>
        </w:rPr>
        <w:fldChar w:fldCharType="begin"/>
      </w:r>
      <w:r w:rsidRPr="0048284E">
        <w:rPr>
          <w:b/>
          <w:sz w:val="18"/>
          <w:szCs w:val="18"/>
          <w:u w:val="single"/>
        </w:rPr>
        <w:instrText xml:space="preserve"> SEQ Tableau \* ARABIC </w:instrText>
      </w:r>
      <w:r w:rsidRPr="0048284E">
        <w:rPr>
          <w:b/>
          <w:sz w:val="18"/>
          <w:szCs w:val="18"/>
          <w:u w:val="single"/>
        </w:rPr>
        <w:fldChar w:fldCharType="separate"/>
      </w:r>
      <w:r w:rsidRPr="0048284E">
        <w:rPr>
          <w:b/>
          <w:noProof/>
          <w:sz w:val="18"/>
          <w:szCs w:val="18"/>
          <w:u w:val="single"/>
        </w:rPr>
        <w:t>2</w:t>
      </w:r>
      <w:r w:rsidRPr="0048284E">
        <w:rPr>
          <w:b/>
          <w:sz w:val="18"/>
          <w:szCs w:val="18"/>
          <w:u w:val="single"/>
        </w:rPr>
        <w:fldChar w:fldCharType="end"/>
      </w:r>
      <w:r w:rsidRPr="0048284E">
        <w:rPr>
          <w:b/>
          <w:sz w:val="18"/>
          <w:szCs w:val="18"/>
          <w:u w:val="single"/>
        </w:rPr>
        <w:t> : Tableau récapitulatif des différents tissus (sous-type tumoral) comparés dans l’analyse des CNA par patient</w:t>
      </w:r>
    </w:p>
    <w:p w14:paraId="55DE680B" w14:textId="77777777" w:rsidR="00483D9C" w:rsidRDefault="00483D9C" w:rsidP="00483D9C">
      <w:pPr>
        <w:ind w:left="-5" w:right="1402"/>
      </w:pPr>
      <w:r w:rsidRPr="0048284E">
        <w:rPr>
          <w:noProof/>
          <w:lang w:val="en-GB" w:eastAsia="en-GB"/>
        </w:rPr>
        <w:drawing>
          <wp:inline distT="0" distB="0" distL="0" distR="0" wp14:anchorId="6DD6514A" wp14:editId="51F96F67">
            <wp:extent cx="3069942" cy="28956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9379" cy="2913933"/>
                    </a:xfrm>
                    <a:prstGeom prst="rect">
                      <a:avLst/>
                    </a:prstGeom>
                  </pic:spPr>
                </pic:pic>
              </a:graphicData>
            </a:graphic>
          </wp:inline>
        </w:drawing>
      </w:r>
    </w:p>
    <w:p w14:paraId="504A4CC8" w14:textId="5595CCC9" w:rsidR="00483D9C" w:rsidRDefault="00483D9C" w:rsidP="00483D9C">
      <w:pPr>
        <w:spacing w:after="320"/>
        <w:ind w:left="-5" w:right="1402"/>
      </w:pPr>
      <w:r>
        <w:rPr>
          <w:b/>
        </w:rPr>
        <w:t xml:space="preserve">Normalisation </w:t>
      </w:r>
      <w:r>
        <w:t>Les spots de la technologie Visium correspondent à environ 55µm de diamètre et peuvent donc contenir plusieurs cellules tumorales et non tumorales. Par conséquent, la présence dans les spots, annotés tumoraux, de cellules non tumorales peut biaiser les scores CNA, car les cellules non tumorales ne présentent pas d’altération du nombre de copies. Les compartiments tumoraux de différents sous-types peuvent ainsi présenter des variations à la fois en densité de cellule (plus de cellules par spots correspondant à plus de transcrits), et/ou d’infiltration par des cellules non tumorales qui peuvent impacter les scores CNA obtenus par InferCNV</w:t>
      </w:r>
      <w:r w:rsidR="0083601C">
        <w:t>Plus</w:t>
      </w:r>
      <w:r>
        <w:t xml:space="preserve">. Afin de normaliser ces scores CNA entre les différents compartiments tumoraux pour chaque patiente, nous avons donc factorisé chaque score CNA par un facteur d’échelle, permettant de faire coïncider les extrêmes des scores de délétion (score CNA &lt; 0) et d’amplification (score CNA &gt; 0) entre les paires de compartiments tumoraux de chaque patiente. Un facteur d’amplification a été défini comme le rapport entre le score CNA maximal du tissu 1 et celui du tissu 2. De même, un facteur de délétion a été calculé en prenant la valeur absolue du rapport entre les scores CNA minimaux des deux tissus. Dans chaque cas, seul le tissu ne présentant pas l’extrême global (maximum ou minimum, tous tissus confondus) a vu ses scores CNA multipliés par ce facteur, afin d’harmoniser l’échelle des valeurs entre les tissus. Ainsi, les biais liés à la profondeur de séquençage ne perturbent plus l’analyse. Un spot contenant peu de cellules et donc une faible profondeur de séquençage (par exemple le sous-type chondroïde) est ainsi comparable à des spots où la profondeur est plus conséquente (sous-type épithélial). Enfin, par souci de cohérence pour la </w:t>
      </w:r>
      <w:r>
        <w:lastRenderedPageBreak/>
        <w:t>visualisation, tous les scores CNA par cytobande ont été ramenés à une échelle entre -1 et 1, comme c’est le cas par gène.</w:t>
      </w:r>
    </w:p>
    <w:p w14:paraId="63929CFA" w14:textId="77777777" w:rsidR="000F781E" w:rsidRDefault="00483D9C" w:rsidP="000F781E">
      <w:pPr>
        <w:pStyle w:val="Titre3"/>
        <w:rPr>
          <w:ins w:id="34" w:author="bioinfo" w:date="2025-05-30T08:15:00Z"/>
        </w:rPr>
        <w:pPrChange w:id="35" w:author="bioinfo" w:date="2025-05-30T08:15:00Z">
          <w:pPr>
            <w:spacing w:after="322"/>
            <w:ind w:left="-5" w:right="1402"/>
          </w:pPr>
        </w:pPrChange>
      </w:pPr>
      <w:bookmarkStart w:id="36" w:name="_Toc31691"/>
      <w:r>
        <w:t>Définition des altérations génomiques divergentes</w:t>
      </w:r>
      <w:bookmarkEnd w:id="36"/>
    </w:p>
    <w:p w14:paraId="6C013EAE" w14:textId="414A89BB" w:rsidR="00483D9C" w:rsidRPr="000F781E" w:rsidRDefault="00483D9C" w:rsidP="000F781E">
      <w:pPr>
        <w:spacing w:after="322"/>
        <w:ind w:left="-5" w:right="1402"/>
        <w:rPr>
          <w:b/>
          <w:rPrChange w:id="37" w:author="bioinfo" w:date="2025-05-30T08:15:00Z">
            <w:rPr/>
          </w:rPrChange>
        </w:rPr>
        <w:pPrChange w:id="38" w:author="bioinfo" w:date="2025-05-30T08:15:00Z">
          <w:pPr>
            <w:spacing w:after="17"/>
            <w:ind w:left="-5" w:right="1402"/>
          </w:pPr>
        </w:pPrChange>
      </w:pPr>
      <w:r>
        <w:rPr>
          <w:b/>
        </w:rPr>
        <w:t xml:space="preserve">Tests statistiques et VolcanoPlot </w:t>
      </w:r>
      <w:r>
        <w:t xml:space="preserve">Enfin, </w:t>
      </w:r>
      <w:ins w:id="39" w:author="bioinfo" w:date="2025-05-30T08:06:00Z">
        <w:r w:rsidR="00203751">
          <w:t>nous avons défini</w:t>
        </w:r>
        <w:r w:rsidR="00203751">
          <w:t>,</w:t>
        </w:r>
        <w:r w:rsidR="00203751">
          <w:t xml:space="preserve"> pour</w:t>
        </w:r>
        <w:r w:rsidR="00203751">
          <w:t xml:space="preserve"> chaque</w:t>
        </w:r>
        <w:r w:rsidR="00203751">
          <w:t xml:space="preserve"> bras chromosomique (p ou q)</w:t>
        </w:r>
        <w:r w:rsidR="00203751">
          <w:t>,</w:t>
        </w:r>
        <w:r w:rsidR="00203751">
          <w:t xml:space="preserve"> les</w:t>
        </w:r>
        <w:r w:rsidR="00203751">
          <w:t xml:space="preserve"> cytobandes</w:t>
        </w:r>
        <w:r w:rsidR="00203751">
          <w:t xml:space="preserve"> qui le composent</w:t>
        </w:r>
        <w:r w:rsidR="00203751">
          <w:t>. A</w:t>
        </w:r>
      </w:ins>
      <w:del w:id="40" w:author="bioinfo" w:date="2025-05-30T08:06:00Z">
        <w:r w:rsidDel="00203751">
          <w:delText>a</w:delText>
        </w:r>
      </w:del>
      <w:r>
        <w:t xml:space="preserve">fin de tester la significativité des altérations génomiques divergentes entre les différents </w:t>
      </w:r>
      <w:del w:id="41" w:author="bioinfo" w:date="2025-05-30T07:57:00Z">
        <w:r w:rsidDel="001D59C0">
          <w:delText>sous-types</w:delText>
        </w:r>
      </w:del>
      <w:ins w:id="42" w:author="bioinfo" w:date="2025-05-30T07:57:00Z">
        <w:r w:rsidR="001D59C0">
          <w:t>compartiments</w:t>
        </w:r>
      </w:ins>
      <w:r>
        <w:t xml:space="preserve"> tumoraux pour chaque patient, nous avons </w:t>
      </w:r>
      <w:del w:id="43" w:author="bioinfo" w:date="2025-05-30T07:55:00Z">
        <w:r w:rsidDel="001D59C0">
          <w:delText xml:space="preserve">regardé </w:delText>
        </w:r>
      </w:del>
      <w:ins w:id="44" w:author="bioinfo" w:date="2025-05-30T07:55:00Z">
        <w:r w:rsidR="001D59C0">
          <w:t>testé</w:t>
        </w:r>
        <w:r w:rsidR="001D59C0">
          <w:t xml:space="preserve"> </w:t>
        </w:r>
      </w:ins>
      <w:r>
        <w:t xml:space="preserve">si la distribution des différences de score CNA de toutes les cytobandes mineures pour chaque bras chromosomique (par exemple le bras p du chromosome 1 : 1p) était significativement différente de celle de toutes les autres cytobandes du génome pour chaque patient. Si les distributions étaient normalement distribuées (p-value d’un test de Shapiro supérieur à un seuil 0.05), alors un test t de </w:t>
      </w:r>
      <w:proofErr w:type="spellStart"/>
      <w:r>
        <w:t>Student</w:t>
      </w:r>
      <w:proofErr w:type="spellEnd"/>
      <w:r>
        <w:t xml:space="preserve"> </w:t>
      </w:r>
      <w:ins w:id="45" w:author="bioinfo" w:date="2025-05-30T08:07:00Z">
        <w:r w:rsidR="00203751">
          <w:t>(</w:t>
        </w:r>
        <w:r w:rsidR="00203751" w:rsidRPr="005B337B">
          <w:rPr>
            <w:i/>
          </w:rPr>
          <w:t>Student’s t test</w:t>
        </w:r>
        <w:r w:rsidR="00203751">
          <w:t xml:space="preserve">) </w:t>
        </w:r>
      </w:ins>
      <w:r>
        <w:t xml:space="preserve">était réalisé, et un test non paramétrique de Wilcoxon dans le cas contraire. </w:t>
      </w:r>
      <w:ins w:id="46" w:author="bioinfo" w:date="2025-05-30T08:08:00Z">
        <w:r w:rsidR="00203751">
          <w:t>Nous avons ainsi obtenu une p-value pour chaque bras chromosomique</w:t>
        </w:r>
        <w:r w:rsidR="00203751">
          <w:t xml:space="preserve"> de chaque patiente</w:t>
        </w:r>
        <w:r w:rsidR="00203751">
          <w:t>.</w:t>
        </w:r>
        <w:r w:rsidR="00203751">
          <w:t xml:space="preserve"> </w:t>
        </w:r>
      </w:ins>
      <w:r>
        <w:t>Une</w:t>
      </w:r>
      <w:ins w:id="47" w:author="bioinfo" w:date="2025-05-30T08:09:00Z">
        <w:r w:rsidR="00203751">
          <w:t xml:space="preserve"> </w:t>
        </w:r>
        <w:r w:rsidR="00203751">
          <w:t xml:space="preserve">méthode de correction stricte, correspondant à la </w:t>
        </w:r>
      </w:ins>
      <w:del w:id="48" w:author="bioinfo" w:date="2025-05-30T08:09:00Z">
        <w:r w:rsidDel="00203751">
          <w:delText xml:space="preserve"> </w:delText>
        </w:r>
      </w:del>
      <w:r>
        <w:t>correction de Bonferroni a été appliqué sur chacune des p-value du test statistique afin de corriger les biais liés aux test</w:t>
      </w:r>
      <w:r w:rsidR="00615D68">
        <w:t>s</w:t>
      </w:r>
      <w:r>
        <w:t xml:space="preserve"> multiples. Les bras chromosomiques ont été considérés comme significativement différents entre compartiments si la p-value corrigée était inférieure à un seuil de 0.001. Un second seuil a été défini par bras chromosomique afin </w:t>
      </w:r>
      <w:r w:rsidR="00EE0DBA">
        <w:t>d’</w:t>
      </w:r>
      <w:r>
        <w:t xml:space="preserve">estimer </w:t>
      </w:r>
      <w:ins w:id="49" w:author="bioinfo" w:date="2025-05-30T08:11:00Z">
        <w:r w:rsidR="00203751">
          <w:t xml:space="preserve">l’amplitude (soit </w:t>
        </w:r>
      </w:ins>
      <w:r>
        <w:t>l’intensité</w:t>
      </w:r>
      <w:ins w:id="50" w:author="bioinfo" w:date="2025-05-30T08:12:00Z">
        <w:r w:rsidR="00203751">
          <w:t>)</w:t>
        </w:r>
      </w:ins>
      <w:r>
        <w:t xml:space="preserve"> des altérations divergentes entre compartiments. </w:t>
      </w:r>
      <w:ins w:id="51" w:author="bioinfo" w:date="2025-05-30T08:12:00Z">
        <w:r w:rsidR="00203751">
          <w:t xml:space="preserve">Pour cela, </w:t>
        </w:r>
      </w:ins>
      <w:del w:id="52" w:author="bioinfo" w:date="2025-05-30T08:12:00Z">
        <w:r w:rsidDel="00203751">
          <w:delText>N</w:delText>
        </w:r>
      </w:del>
      <w:ins w:id="53" w:author="bioinfo" w:date="2025-05-30T08:12:00Z">
        <w:r w:rsidR="00203751">
          <w:t>n</w:t>
        </w:r>
      </w:ins>
      <w:r>
        <w:t>ous avons calculé la différence absolue des scores CNA médians</w:t>
      </w:r>
      <w:r w:rsidR="00EE0DBA">
        <w:t xml:space="preserve"> entre compartiment</w:t>
      </w:r>
      <w:r>
        <w:t xml:space="preserve"> par bras chromosomique, puis fixé un seuil correspondant au 90e percentile de la distribution de ces valeurs. Ainsi, seules les 10% d’altérations présentant les plus fortes amplitudes (en valeur absolue) ont été identifiées comme fortement amplifiées ou délétées.</w:t>
      </w:r>
      <w:r w:rsidDel="00DA2BE3">
        <w:t xml:space="preserve"> </w:t>
      </w:r>
      <w:ins w:id="54" w:author="bioinfo" w:date="2025-05-30T08:13:00Z">
        <w:r w:rsidR="00203751">
          <w:t>Cela a permis d’</w:t>
        </w:r>
        <w:r w:rsidR="00203751">
          <w:t xml:space="preserve">éliminer les bras chromosomiques significatifs mais ayant une taille d’effet trop peu importante, et donc potentiellement moins </w:t>
        </w:r>
        <w:r w:rsidR="00203751">
          <w:t>représentatif</w:t>
        </w:r>
        <w:r w:rsidR="00203751">
          <w:t>s</w:t>
        </w:r>
        <w:r w:rsidR="00203751">
          <w:t xml:space="preserve"> de </w:t>
        </w:r>
        <w:r w:rsidR="00203751">
          <w:t xml:space="preserve">réelles </w:t>
        </w:r>
        <w:r w:rsidR="00203751">
          <w:t>différences génétiques sous-clonales</w:t>
        </w:r>
      </w:ins>
    </w:p>
    <w:p w14:paraId="06CE802B" w14:textId="77777777" w:rsidR="00483D9C" w:rsidRDefault="00483D9C" w:rsidP="00483D9C">
      <w:pPr>
        <w:spacing w:after="17"/>
        <w:ind w:left="-5" w:right="1402"/>
      </w:pPr>
    </w:p>
    <w:p w14:paraId="3B1794EA" w14:textId="77777777" w:rsidR="00483D9C" w:rsidRDefault="00483D9C" w:rsidP="00483D9C">
      <w:pPr>
        <w:pStyle w:val="Titre2"/>
        <w:ind w:left="598" w:hanging="613"/>
      </w:pPr>
      <w:bookmarkStart w:id="55" w:name="_Toc31692"/>
      <w:r>
        <w:t>Software et packages</w:t>
      </w:r>
      <w:bookmarkEnd w:id="55"/>
    </w:p>
    <w:p w14:paraId="12B89DB1" w14:textId="77777777" w:rsidR="00483D9C" w:rsidRDefault="00483D9C" w:rsidP="00483D9C">
      <w:pPr>
        <w:pStyle w:val="Titre3"/>
        <w:spacing w:after="214"/>
        <w:ind w:left="752" w:hanging="767"/>
      </w:pPr>
      <w:bookmarkStart w:id="56" w:name="_Toc31693"/>
      <w:r>
        <w:t>RStudio et langage R</w:t>
      </w:r>
      <w:bookmarkEnd w:id="56"/>
    </w:p>
    <w:p w14:paraId="4F864A1E" w14:textId="77777777" w:rsidR="00483D9C" w:rsidRDefault="00483D9C" w:rsidP="00483D9C">
      <w:pPr>
        <w:ind w:left="-5" w:right="1402"/>
      </w:pPr>
      <w:r>
        <w:rPr>
          <w:b/>
        </w:rPr>
        <w:t xml:space="preserve">Version du logiciel </w:t>
      </w:r>
      <w:r>
        <w:t>L’ensemble des analyses bio-informatiques, ainsi que la génération des figures ont été réalisés à l’aide de scripts en R, développés dans l’IDE (Environnement de Développement Intégré) RStudio (version 2024.09.0+375 « Cranberry Hibiscus ») [19].</w:t>
      </w:r>
    </w:p>
    <w:p w14:paraId="6603077A" w14:textId="7573DC87" w:rsidR="0014203B" w:rsidRDefault="0014203B" w:rsidP="00483D9C">
      <w:pPr>
        <w:spacing w:after="242" w:line="259" w:lineRule="auto"/>
        <w:ind w:left="-5" w:right="1402"/>
      </w:pPr>
    </w:p>
    <w:p w14:paraId="1D42C79D" w14:textId="77777777" w:rsidR="0014203B" w:rsidRDefault="0014203B">
      <w:pPr>
        <w:ind w:left="-5" w:right="1402"/>
      </w:pPr>
    </w:p>
    <w:p w14:paraId="25F081EB" w14:textId="77777777" w:rsidR="0014203B" w:rsidRDefault="0014203B">
      <w:pPr>
        <w:ind w:left="-5" w:right="1402"/>
      </w:pPr>
    </w:p>
    <w:p w14:paraId="16B4CA79" w14:textId="77777777" w:rsidR="0014203B" w:rsidRDefault="0014203B">
      <w:pPr>
        <w:ind w:left="-5" w:right="1402"/>
      </w:pPr>
    </w:p>
    <w:p w14:paraId="30C83CFB" w14:textId="77777777" w:rsidR="0014203B" w:rsidRDefault="0014203B">
      <w:pPr>
        <w:ind w:left="-5" w:right="1402"/>
      </w:pPr>
    </w:p>
    <w:p w14:paraId="0CD8256E" w14:textId="77777777" w:rsidR="0014203B" w:rsidDel="000A0992" w:rsidRDefault="0014203B" w:rsidP="000A0992">
      <w:pPr>
        <w:ind w:left="0" w:right="1402" w:firstLine="0"/>
        <w:rPr>
          <w:del w:id="57" w:author="bioinfo" w:date="2025-05-30T08:17:00Z"/>
        </w:rPr>
        <w:pPrChange w:id="58" w:author="bioinfo" w:date="2025-05-30T08:17:00Z">
          <w:pPr>
            <w:ind w:left="-5" w:right="1402"/>
          </w:pPr>
        </w:pPrChange>
      </w:pPr>
    </w:p>
    <w:p w14:paraId="5B20A1EF" w14:textId="77777777" w:rsidR="0014203B" w:rsidDel="000A0992" w:rsidRDefault="0014203B" w:rsidP="000A0992">
      <w:pPr>
        <w:ind w:left="0" w:right="1402" w:firstLine="0"/>
        <w:rPr>
          <w:del w:id="59" w:author="bioinfo" w:date="2025-05-30T08:17:00Z"/>
        </w:rPr>
        <w:pPrChange w:id="60" w:author="bioinfo" w:date="2025-05-30T08:17:00Z">
          <w:pPr>
            <w:ind w:left="-5" w:right="1402"/>
          </w:pPr>
        </w:pPrChange>
      </w:pPr>
    </w:p>
    <w:p w14:paraId="0D0F33B3" w14:textId="77777777" w:rsidR="0014203B" w:rsidRDefault="0014203B" w:rsidP="00070BED">
      <w:pPr>
        <w:ind w:left="0" w:right="1402" w:firstLine="0"/>
      </w:pPr>
    </w:p>
    <w:p w14:paraId="1B3F1872" w14:textId="77777777" w:rsidR="00A72810" w:rsidRDefault="000568B7">
      <w:pPr>
        <w:pStyle w:val="Titre1"/>
        <w:ind w:left="469" w:right="0" w:hanging="484"/>
      </w:pPr>
      <w:bookmarkStart w:id="61" w:name="_Toc31694"/>
      <w:r>
        <w:t>Résultats</w:t>
      </w:r>
      <w:bookmarkEnd w:id="61"/>
    </w:p>
    <w:p w14:paraId="5E998CA7" w14:textId="77777777" w:rsidR="00A72810" w:rsidRDefault="000568B7">
      <w:pPr>
        <w:pStyle w:val="Titre2"/>
        <w:ind w:left="598" w:hanging="613"/>
      </w:pPr>
      <w:bookmarkStart w:id="62" w:name="_Toc31695"/>
      <w:r>
        <w:t>Analyse des marqueurs phénotypiques</w:t>
      </w:r>
      <w:bookmarkEnd w:id="62"/>
    </w:p>
    <w:p w14:paraId="43B5C832" w14:textId="77777777" w:rsidR="00A72810" w:rsidRDefault="000568B7">
      <w:pPr>
        <w:pStyle w:val="Titre3"/>
        <w:ind w:left="752" w:hanging="767"/>
      </w:pPr>
      <w:bookmarkStart w:id="63" w:name="_Toc31696"/>
      <w:r>
        <w:t>Réduction de dimensionalité</w:t>
      </w:r>
      <w:bookmarkEnd w:id="63"/>
    </w:p>
    <w:p w14:paraId="3F21A5AB" w14:textId="74265F3E" w:rsidR="008615C6" w:rsidRDefault="00D246D4">
      <w:pPr>
        <w:spacing w:after="319"/>
        <w:ind w:left="-15" w:right="1402" w:firstLine="339"/>
      </w:pPr>
      <w:r>
        <w:t xml:space="preserve">Une fois les étapes de contrôle qualité et normalisation effectuée, une première étape de réduction de dimension linéaire a été réalisée grâce à une ACP </w:t>
      </w:r>
      <w:r w:rsidR="002A7E17">
        <w:t>(Analyse en Composante</w:t>
      </w:r>
      <w:r w:rsidR="001C7F31">
        <w:t>s</w:t>
      </w:r>
      <w:r w:rsidR="002A7E17">
        <w:t xml:space="preserve"> Principale</w:t>
      </w:r>
      <w:r w:rsidR="001C7F31">
        <w:t>s</w:t>
      </w:r>
      <w:r w:rsidR="002A7E17">
        <w:t xml:space="preserve">) </w:t>
      </w:r>
      <w:r>
        <w:t>a</w:t>
      </w:r>
      <w:r w:rsidR="000568B7">
        <w:t xml:space="preserve">fin d’analyser le profil transcriptomique de chaque échantillon. La </w:t>
      </w:r>
      <w:r w:rsidR="000568B7">
        <w:rPr>
          <w:b/>
        </w:rPr>
        <w:t xml:space="preserve">figure 2A </w:t>
      </w:r>
      <w:r w:rsidR="000568B7">
        <w:t>représente les deux premiers axes</w:t>
      </w:r>
      <w:r w:rsidR="008A6321">
        <w:t xml:space="preserve"> de</w:t>
      </w:r>
      <w:r w:rsidR="000568B7">
        <w:t xml:space="preserve"> cette réduction ACP. Chaque point représente un spot de cellules présent chez une des patientes MpBC, et ces points sont colorés selon la patiente d’origine. Ces 2 premières composantes permettent, ensemble, de résumer près de 30% de la variance totale présente dans le jeu de donnée</w:t>
      </w:r>
      <w:r w:rsidR="004E67F8">
        <w:t>s</w:t>
      </w:r>
      <w:r w:rsidR="000568B7">
        <w:t xml:space="preserve">. </w:t>
      </w:r>
      <w:r w:rsidR="009E2F73">
        <w:t xml:space="preserve">La </w:t>
      </w:r>
      <w:r w:rsidR="009E2F73" w:rsidRPr="003E43C3">
        <w:rPr>
          <w:b/>
        </w:rPr>
        <w:t>figure 2B</w:t>
      </w:r>
      <w:r w:rsidR="009E2F73">
        <w:t xml:space="preserve"> représente les spots colorés selon les différents sous-types tumoraux. </w:t>
      </w:r>
      <w:r w:rsidR="002A7E17">
        <w:t xml:space="preserve">On constate qu’avec cette ACP, il est déjà possible de distinguer séparément les sous-types. Cela montre que nous capturons bien un signal biologique avec nos données. </w:t>
      </w:r>
      <w:r w:rsidR="000568B7">
        <w:t>On voit également très bien que la position des spots dans l’espace des dimensions du jeu de donnée est dépendante de la patiente d’origine</w:t>
      </w:r>
      <w:r w:rsidR="0021589C">
        <w:t>, ce qui</w:t>
      </w:r>
      <w:r w:rsidR="000568B7">
        <w:t xml:space="preserve"> peut biaiser les analyses en aval. Nous avons donc corrigé cet effet batch, dépendant du patient, avec la méthode </w:t>
      </w:r>
      <w:commentRangeStart w:id="64"/>
      <w:r w:rsidR="000568B7">
        <w:t>Harmony</w:t>
      </w:r>
      <w:commentRangeEnd w:id="64"/>
      <w:r w:rsidR="00070BED">
        <w:t xml:space="preserve"> </w:t>
      </w:r>
      <w:r w:rsidR="0021589C">
        <w:rPr>
          <w:rStyle w:val="Marquedecommentaire"/>
        </w:rPr>
        <w:commentReference w:id="64"/>
      </w:r>
      <w:r w:rsidR="00070BED" w:rsidRPr="00070BED">
        <w:t xml:space="preserve"> </w:t>
      </w:r>
      <w:r w:rsidR="00070BED">
        <w:t>[15]</w:t>
      </w:r>
      <w:r w:rsidR="000568B7">
        <w:t xml:space="preserve">. On constate avec la </w:t>
      </w:r>
      <w:r w:rsidR="000568B7">
        <w:rPr>
          <w:b/>
        </w:rPr>
        <w:t>figure 2</w:t>
      </w:r>
      <w:r w:rsidR="002A7E17">
        <w:rPr>
          <w:b/>
        </w:rPr>
        <w:t>C</w:t>
      </w:r>
      <w:r w:rsidR="000568B7">
        <w:rPr>
          <w:b/>
        </w:rPr>
        <w:t xml:space="preserve"> </w:t>
      </w:r>
      <w:r w:rsidR="000568B7">
        <w:t>que les spots colorés, ne se séparent plus selon les patient</w:t>
      </w:r>
      <w:r w:rsidR="0021589C">
        <w:t>e</w:t>
      </w:r>
      <w:r w:rsidR="000568B7">
        <w:t xml:space="preserve">s et se superposent. Cela suggère que la réduction de dimension corrigée par Harmony a bien fonctionné et permet donc </w:t>
      </w:r>
      <w:r w:rsidR="0021589C">
        <w:t xml:space="preserve">d’atténuer la variation dues </w:t>
      </w:r>
      <w:r w:rsidR="000568B7">
        <w:t>aux patient</w:t>
      </w:r>
      <w:r w:rsidR="0021589C">
        <w:t>e</w:t>
      </w:r>
      <w:r w:rsidR="000568B7">
        <w:t xml:space="preserve">s d’origine, </w:t>
      </w:r>
      <w:r w:rsidR="0021589C">
        <w:t xml:space="preserve">pour concentrer </w:t>
      </w:r>
      <w:r w:rsidR="000568B7">
        <w:t xml:space="preserve">notre analyse </w:t>
      </w:r>
      <w:r w:rsidR="0021589C">
        <w:t>sur l</w:t>
      </w:r>
      <w:r w:rsidR="000568B7">
        <w:t xml:space="preserve">es véritables différences biologiques. La </w:t>
      </w:r>
      <w:r w:rsidR="000568B7">
        <w:rPr>
          <w:b/>
        </w:rPr>
        <w:t>figure 2</w:t>
      </w:r>
      <w:r w:rsidR="002A7E17">
        <w:rPr>
          <w:b/>
        </w:rPr>
        <w:t>D</w:t>
      </w:r>
      <w:r w:rsidR="000568B7">
        <w:rPr>
          <w:b/>
        </w:rPr>
        <w:t xml:space="preserve"> </w:t>
      </w:r>
      <w:r w:rsidR="000568B7">
        <w:t>nous montre cette réduction de dimension linéaire corrigé</w:t>
      </w:r>
      <w:r w:rsidR="00804E73">
        <w:t>e</w:t>
      </w:r>
      <w:r w:rsidR="000568B7">
        <w:t xml:space="preserve"> par Harmony selon tous les sous-types tumoraux retrouvés chez nos 16 patient</w:t>
      </w:r>
      <w:r w:rsidR="00804E73">
        <w:t>e</w:t>
      </w:r>
      <w:r w:rsidR="000568B7">
        <w:t>s. Bien que les biais techniques (batch de séquençage, lame utilisés, patient</w:t>
      </w:r>
      <w:r w:rsidR="00804E73">
        <w:t>e</w:t>
      </w:r>
      <w:r w:rsidR="000568B7">
        <w:t xml:space="preserve"> d’origine) aient été corrigé</w:t>
      </w:r>
      <w:r w:rsidR="00804E73">
        <w:t>s</w:t>
      </w:r>
      <w:r w:rsidR="000568B7">
        <w:t xml:space="preserve">, on s’aperçoit avec cette </w:t>
      </w:r>
      <w:r w:rsidR="000568B7">
        <w:rPr>
          <w:b/>
        </w:rPr>
        <w:t>figure 2</w:t>
      </w:r>
      <w:r w:rsidR="002A7E17">
        <w:rPr>
          <w:b/>
        </w:rPr>
        <w:t>D</w:t>
      </w:r>
      <w:r w:rsidR="000568B7">
        <w:t>, que les différences biologiques dans notre jeu de donnée</w:t>
      </w:r>
      <w:r w:rsidR="00922F5E">
        <w:t>s</w:t>
      </w:r>
      <w:r w:rsidR="000568B7">
        <w:t xml:space="preserve"> (représenté par les sous-types tumoraux) sont toujours capturées. En effet, on constate clairement sur la première composante de cette réduction, un axe </w:t>
      </w:r>
      <w:r w:rsidR="003356AA">
        <w:t xml:space="preserve">allant des types cellulaires épithéliaux (droite) aux types </w:t>
      </w:r>
      <w:r w:rsidR="000568B7">
        <w:t>mésenchymateux</w:t>
      </w:r>
      <w:r w:rsidR="003356AA">
        <w:t xml:space="preserve"> (gauche)</w:t>
      </w:r>
      <w:r w:rsidR="000568B7">
        <w:t>. Ainsi, avec cette étape de réduction de dimension suivie d’une correction par Harmony, nous avons réduit l’espace de dimension de notre jeu de donnée</w:t>
      </w:r>
      <w:r w:rsidR="00922F5E">
        <w:t>s</w:t>
      </w:r>
      <w:r w:rsidR="000568B7">
        <w:t xml:space="preserve">, </w:t>
      </w:r>
      <w:r w:rsidR="00922F5E">
        <w:t xml:space="preserve">en corrigeant </w:t>
      </w:r>
      <w:r w:rsidR="000568B7">
        <w:t>les biais techniques tout en conservant les différences biologiques que l’on souhaite étudier.</w:t>
      </w:r>
    </w:p>
    <w:p w14:paraId="6441343D" w14:textId="71757C26" w:rsidR="008615C6" w:rsidRPr="00EB565F" w:rsidRDefault="008615C6" w:rsidP="008615C6">
      <w:pPr>
        <w:pStyle w:val="Lgende"/>
        <w:ind w:right="1417"/>
        <w:rPr>
          <w:b/>
          <w:u w:val="single"/>
        </w:rPr>
      </w:pPr>
      <w:r w:rsidRPr="008615C6">
        <w:rPr>
          <w:noProof/>
          <w:lang w:val="en-GB" w:eastAsia="en-GB"/>
        </w:rPr>
        <w:lastRenderedPageBreak/>
        <w:t xml:space="preserve"> </w:t>
      </w:r>
      <w:r>
        <w:rPr>
          <w:noProof/>
          <w:lang w:val="en-GB" w:eastAsia="en-GB"/>
        </w:rPr>
        <w:drawing>
          <wp:inline distT="0" distB="0" distL="0" distR="0" wp14:anchorId="692C70AF" wp14:editId="68EBDE63">
            <wp:extent cx="5866130" cy="3708400"/>
            <wp:effectExtent l="0" t="0" r="1270" b="6350"/>
            <wp:docPr id="4" name="Picture 1041"/>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18">
                      <a:extLst>
                        <a:ext uri="{28A0092B-C50C-407E-A947-70E740481C1C}">
                          <a14:useLocalDpi xmlns:a14="http://schemas.microsoft.com/office/drawing/2010/main" val="0"/>
                        </a:ext>
                      </a:extLst>
                    </a:blip>
                    <a:stretch>
                      <a:fillRect/>
                    </a:stretch>
                  </pic:blipFill>
                  <pic:spPr>
                    <a:xfrm>
                      <a:off x="0" y="0"/>
                      <a:ext cx="5889954" cy="3723461"/>
                    </a:xfrm>
                    <a:prstGeom prst="rect">
                      <a:avLst/>
                    </a:prstGeom>
                  </pic:spPr>
                </pic:pic>
              </a:graphicData>
            </a:graphic>
          </wp:inline>
        </w:drawing>
      </w:r>
      <w:r w:rsidRPr="008615C6">
        <w:rPr>
          <w:b/>
          <w:u w:val="single"/>
        </w:rPr>
        <w:t xml:space="preserve"> </w:t>
      </w:r>
      <w:r w:rsidRPr="00EB565F">
        <w:rPr>
          <w:b/>
          <w:u w:val="single"/>
        </w:rPr>
        <w:t xml:space="preserve">Figure </w:t>
      </w:r>
      <w:r w:rsidRPr="00EB565F">
        <w:rPr>
          <w:b/>
          <w:u w:val="single"/>
        </w:rPr>
        <w:fldChar w:fldCharType="begin"/>
      </w:r>
      <w:r w:rsidRPr="00EB565F">
        <w:rPr>
          <w:b/>
          <w:u w:val="single"/>
        </w:rPr>
        <w:instrText xml:space="preserve"> SEQ Figure \* ARABIC </w:instrText>
      </w:r>
      <w:r w:rsidRPr="00EB565F">
        <w:rPr>
          <w:b/>
          <w:u w:val="single"/>
        </w:rPr>
        <w:fldChar w:fldCharType="separate"/>
      </w:r>
      <w:r>
        <w:rPr>
          <w:b/>
          <w:noProof/>
          <w:u w:val="single"/>
        </w:rPr>
        <w:t>2</w:t>
      </w:r>
      <w:r w:rsidRPr="00EB565F">
        <w:rPr>
          <w:b/>
          <w:u w:val="single"/>
        </w:rPr>
        <w:fldChar w:fldCharType="end"/>
      </w:r>
      <w:r w:rsidRPr="00EB565F">
        <w:rPr>
          <w:b/>
          <w:u w:val="single"/>
        </w:rPr>
        <w:t> : Correction d</w:t>
      </w:r>
      <w:r w:rsidRPr="00586908">
        <w:rPr>
          <w:b/>
          <w:u w:val="single"/>
        </w:rPr>
        <w:t>e l’effet batch</w:t>
      </w:r>
      <w:r w:rsidRPr="00EB565F">
        <w:rPr>
          <w:b/>
          <w:u w:val="single"/>
        </w:rPr>
        <w:t xml:space="preserve"> entre les 16 échantillons distincts de MpBC.</w:t>
      </w:r>
      <w:r w:rsidRPr="00586908">
        <w:rPr>
          <w:u w:val="single"/>
        </w:rPr>
        <w:t xml:space="preserve"> Analyse en composantes principales (ACP) des données transcriptomiques, selon les deux premières composantes. Avant correction par Harmony </w:t>
      </w:r>
      <w:r w:rsidRPr="00586908">
        <w:rPr>
          <w:b/>
          <w:u w:val="single"/>
        </w:rPr>
        <w:t>(A</w:t>
      </w:r>
      <w:r w:rsidR="003E43C3">
        <w:rPr>
          <w:b/>
          <w:u w:val="single"/>
        </w:rPr>
        <w:t xml:space="preserve"> - </w:t>
      </w:r>
      <w:r w:rsidRPr="00586908">
        <w:rPr>
          <w:b/>
          <w:u w:val="single"/>
        </w:rPr>
        <w:t>B)</w:t>
      </w:r>
      <w:r w:rsidRPr="00586908">
        <w:rPr>
          <w:u w:val="single"/>
        </w:rPr>
        <w:t xml:space="preserve"> et après correction </w:t>
      </w:r>
      <w:r w:rsidRPr="00586908">
        <w:rPr>
          <w:b/>
          <w:u w:val="single"/>
        </w:rPr>
        <w:t xml:space="preserve">(C </w:t>
      </w:r>
      <w:r w:rsidR="003E43C3">
        <w:rPr>
          <w:u w:val="single"/>
        </w:rPr>
        <w:t>-</w:t>
      </w:r>
      <w:r w:rsidRPr="00586908">
        <w:rPr>
          <w:b/>
          <w:u w:val="single"/>
        </w:rPr>
        <w:t xml:space="preserve"> D</w:t>
      </w:r>
      <w:r w:rsidRPr="00EB565F">
        <w:rPr>
          <w:u w:val="single"/>
        </w:rPr>
        <w:t xml:space="preserve">), chaque spot </w:t>
      </w:r>
      <w:r w:rsidRPr="00586908">
        <w:rPr>
          <w:u w:val="single"/>
        </w:rPr>
        <w:t xml:space="preserve">est </w:t>
      </w:r>
      <w:r w:rsidRPr="00EB565F">
        <w:rPr>
          <w:u w:val="single"/>
        </w:rPr>
        <w:t xml:space="preserve">coloré </w:t>
      </w:r>
      <w:r w:rsidRPr="00586908">
        <w:rPr>
          <w:u w:val="single"/>
        </w:rPr>
        <w:t xml:space="preserve">soit </w:t>
      </w:r>
      <w:r w:rsidRPr="00EB565F">
        <w:rPr>
          <w:u w:val="single"/>
        </w:rPr>
        <w:t>selon le patient d’origine</w:t>
      </w:r>
      <w:r w:rsidRPr="00586908">
        <w:rPr>
          <w:b/>
          <w:u w:val="single"/>
        </w:rPr>
        <w:t xml:space="preserve"> (A, C) </w:t>
      </w:r>
      <w:r w:rsidRPr="00586908">
        <w:rPr>
          <w:u w:val="single"/>
        </w:rPr>
        <w:t>soit</w:t>
      </w:r>
      <w:r w:rsidRPr="00EB565F">
        <w:rPr>
          <w:u w:val="single"/>
        </w:rPr>
        <w:t xml:space="preserve"> selon les sous-types tumoraux</w:t>
      </w:r>
      <w:r w:rsidRPr="00586908">
        <w:rPr>
          <w:b/>
          <w:u w:val="single"/>
        </w:rPr>
        <w:t xml:space="preserve"> (B, D).</w:t>
      </w:r>
    </w:p>
    <w:p w14:paraId="2FCE04BA" w14:textId="375125BD" w:rsidR="00A72810" w:rsidRDefault="00A72810">
      <w:pPr>
        <w:spacing w:after="319"/>
        <w:ind w:left="-15" w:right="1402" w:firstLine="339"/>
      </w:pPr>
    </w:p>
    <w:p w14:paraId="0D980FE4" w14:textId="77777777" w:rsidR="00A72810" w:rsidRDefault="000568B7">
      <w:pPr>
        <w:pStyle w:val="Titre3"/>
        <w:ind w:left="752" w:hanging="767"/>
      </w:pPr>
      <w:bookmarkStart w:id="65" w:name="_Toc31697"/>
      <w:r>
        <w:t>Clustering et enrichissement archétypal</w:t>
      </w:r>
      <w:bookmarkEnd w:id="65"/>
    </w:p>
    <w:p w14:paraId="79EB2908" w14:textId="31A10952" w:rsidR="00A72810" w:rsidRDefault="000568B7" w:rsidP="008615C6">
      <w:pPr>
        <w:ind w:left="-15" w:right="1402" w:firstLine="339"/>
      </w:pPr>
      <w:r>
        <w:t xml:space="preserve">Nous avons utilisé les composantes principales corrigées des effets de </w:t>
      </w:r>
      <w:r w:rsidR="003356AA">
        <w:t xml:space="preserve">batch </w:t>
      </w:r>
      <w:r>
        <w:t xml:space="preserve">issues de Harmony comme base de projection pour la visualisation UMAP. UMAP est ici préféré à t-SNE car </w:t>
      </w:r>
      <w:r w:rsidR="00816784">
        <w:t xml:space="preserve">il préserve mieux les structures globales tout en maintenant une bonne séparation des structures locales </w:t>
      </w:r>
      <w:r w:rsidR="005156C5">
        <w:t>(</w:t>
      </w:r>
      <w:r w:rsidR="00816784">
        <w:tab/>
        <w:t>https://doi.org/10.48550/arXiv.1802.03426)</w:t>
      </w:r>
      <w:r>
        <w:t>. Le clustering Multi-Louvain a permis de déterminer les clusters de spot</w:t>
      </w:r>
      <w:r w:rsidR="003356AA">
        <w:t>s</w:t>
      </w:r>
      <w:r>
        <w:t xml:space="preserve"> représenta</w:t>
      </w:r>
      <w:r w:rsidR="003356AA">
        <w:t>tifs</w:t>
      </w:r>
      <w:r>
        <w:t xml:space="preserve"> </w:t>
      </w:r>
      <w:r w:rsidR="003356AA">
        <w:t>d</w:t>
      </w:r>
      <w:r>
        <w:t>es différentes annotations de sous-types tumoraux.</w:t>
      </w:r>
      <w:r w:rsidR="003309FC">
        <w:t xml:space="preserve"> </w:t>
      </w:r>
      <w:r w:rsidR="007D2A02">
        <w:t xml:space="preserve">Chaque annotation a ensuite été associée à </w:t>
      </w:r>
      <w:r w:rsidR="00FF3AC6">
        <w:t xml:space="preserve">regroupement de </w:t>
      </w:r>
      <w:r w:rsidR="007D2A02">
        <w:t>un ou plusieurs clusters</w:t>
      </w:r>
      <w:r w:rsidR="00FF3AC6">
        <w:t>.</w:t>
      </w:r>
      <w:r w:rsidR="007D2A02">
        <w:t xml:space="preserve"> </w:t>
      </w:r>
      <w:r w:rsidR="00FF3AC6">
        <w:t>L</w:t>
      </w:r>
      <w:r w:rsidR="007D2A02">
        <w:t xml:space="preserve">es spots dont </w:t>
      </w:r>
      <w:r w:rsidR="00FF3AC6">
        <w:t xml:space="preserve">l’annotation </w:t>
      </w:r>
      <w:r w:rsidR="007D2A02">
        <w:t xml:space="preserve">ne concordait pas avec </w:t>
      </w:r>
      <w:r w:rsidR="00FF3AC6">
        <w:t>celle des</w:t>
      </w:r>
      <w:r w:rsidR="007D2A02">
        <w:t xml:space="preserve"> regroupements</w:t>
      </w:r>
      <w:r w:rsidR="00FA7305">
        <w:t xml:space="preserve"> de cluster</w:t>
      </w:r>
      <w:r w:rsidR="007D2A02">
        <w:t xml:space="preserve"> ont été exclus</w:t>
      </w:r>
      <w:r w:rsidR="008615C6">
        <w:t xml:space="preserve"> (Voir Matériels et méthodes)</w:t>
      </w:r>
      <w:r>
        <w:t xml:space="preserve">. La combinaison de ces informations a permis d’obtenir </w:t>
      </w:r>
      <w:r w:rsidR="00633416">
        <w:t>des « </w:t>
      </w:r>
      <w:commentRangeStart w:id="66"/>
      <w:r w:rsidR="00633416">
        <w:t>archétypes </w:t>
      </w:r>
      <w:commentRangeEnd w:id="66"/>
      <w:r w:rsidR="00633416">
        <w:rPr>
          <w:rStyle w:val="Marquedecommentaire"/>
        </w:rPr>
        <w:commentReference w:id="66"/>
      </w:r>
      <w:r w:rsidR="00633416">
        <w:t>», soit les spots les plus représentatifs de chaque annotation de</w:t>
      </w:r>
      <w:r w:rsidR="008615C6">
        <w:t>s sous-types</w:t>
      </w:r>
      <w:r w:rsidR="00633416">
        <w:t>, illustrés en</w:t>
      </w:r>
      <w:r>
        <w:t xml:space="preserve"> </w:t>
      </w:r>
      <w:r>
        <w:rPr>
          <w:b/>
        </w:rPr>
        <w:t>figure 3</w:t>
      </w:r>
      <w:r w:rsidR="00633416">
        <w:t>.</w:t>
      </w:r>
      <w:r>
        <w:t xml:space="preserve"> On constate à nouveau une première composante discriminant les sous-types tumoraux selon un axe </w:t>
      </w:r>
      <w:proofErr w:type="spellStart"/>
      <w:r>
        <w:t>épithélio</w:t>
      </w:r>
      <w:proofErr w:type="spellEnd"/>
      <w:r>
        <w:t xml:space="preserve">-mésenchymateux. On retrouve le </w:t>
      </w:r>
      <w:r w:rsidR="00FF3AC6">
        <w:t xml:space="preserve">l’archétype </w:t>
      </w:r>
      <w:r w:rsidR="007335F0">
        <w:t xml:space="preserve">spécifique </w:t>
      </w:r>
      <w:r>
        <w:t>des cellules tumorales malpighiennes (</w:t>
      </w:r>
      <w:proofErr w:type="spellStart"/>
      <w:r>
        <w:t>Squam</w:t>
      </w:r>
      <w:r w:rsidR="00BA213A">
        <w:t>_</w:t>
      </w:r>
      <w:r>
        <w:t>tum</w:t>
      </w:r>
      <w:proofErr w:type="spellEnd"/>
      <w:r>
        <w:t xml:space="preserve">) avec </w:t>
      </w:r>
      <w:r w:rsidR="008617ED">
        <w:t xml:space="preserve">le </w:t>
      </w:r>
      <w:r>
        <w:t xml:space="preserve">profil </w:t>
      </w:r>
      <w:r w:rsidR="008617ED">
        <w:t xml:space="preserve">le plus </w:t>
      </w:r>
      <w:r>
        <w:t>épithélial</w:t>
      </w:r>
      <w:r w:rsidR="008617ED">
        <w:t>, proche</w:t>
      </w:r>
      <w:r w:rsidR="00FF3AC6">
        <w:t xml:space="preserve"> </w:t>
      </w:r>
      <w:r w:rsidR="008617ED">
        <w:t>d</w:t>
      </w:r>
      <w:r>
        <w:t>es cellules tumorales épithéliales (</w:t>
      </w:r>
      <w:proofErr w:type="spellStart"/>
      <w:r>
        <w:t>Epi</w:t>
      </w:r>
      <w:r w:rsidR="00BA213A">
        <w:t>_</w:t>
      </w:r>
      <w:r>
        <w:t>tum</w:t>
      </w:r>
      <w:proofErr w:type="spellEnd"/>
      <w:r>
        <w:t xml:space="preserve">). On peut également voir </w:t>
      </w:r>
      <w:r w:rsidR="00FF3AC6">
        <w:t xml:space="preserve">l’archétype </w:t>
      </w:r>
      <w:r w:rsidR="007335F0">
        <w:t>spécifique aux</w:t>
      </w:r>
      <w:r w:rsidR="00FF3AC6">
        <w:t xml:space="preserve"> </w:t>
      </w:r>
      <w:r w:rsidR="008617ED">
        <w:t>ost</w:t>
      </w:r>
      <w:r w:rsidR="00D72847">
        <w:t>é</w:t>
      </w:r>
      <w:r w:rsidR="008617ED">
        <w:t>osarcomatoïde</w:t>
      </w:r>
      <w:r w:rsidR="00FF3AC6">
        <w:t>s</w:t>
      </w:r>
      <w:r w:rsidR="008617ED">
        <w:t xml:space="preserve"> </w:t>
      </w:r>
      <w:r>
        <w:t xml:space="preserve">bien distinct des </w:t>
      </w:r>
      <w:r w:rsidR="007335F0">
        <w:t xml:space="preserve">autres </w:t>
      </w:r>
      <w:proofErr w:type="gramStart"/>
      <w:r w:rsidR="007335F0">
        <w:t>archétypes .</w:t>
      </w:r>
      <w:proofErr w:type="gramEnd"/>
      <w:r w:rsidR="007335F0">
        <w:t xml:space="preserve"> L’archétype spécifique des cellules fusiformes</w:t>
      </w:r>
      <w:r>
        <w:t xml:space="preserve"> (</w:t>
      </w:r>
      <w:proofErr w:type="spellStart"/>
      <w:r>
        <w:t>Spindle</w:t>
      </w:r>
      <w:r w:rsidR="00BA213A">
        <w:t>_</w:t>
      </w:r>
      <w:proofErr w:type="gramStart"/>
      <w:r>
        <w:t>tum</w:t>
      </w:r>
      <w:proofErr w:type="spellEnd"/>
      <w:r>
        <w:t xml:space="preserve">) </w:t>
      </w:r>
      <w:r w:rsidR="007335F0">
        <w:t xml:space="preserve"> se</w:t>
      </w:r>
      <w:proofErr w:type="gramEnd"/>
      <w:r w:rsidR="007335F0">
        <w:t xml:space="preserve"> positionne</w:t>
      </w:r>
      <w:r w:rsidR="009E3E6A">
        <w:t>nt</w:t>
      </w:r>
      <w:r w:rsidR="008617ED">
        <w:t xml:space="preserve"> à l’opposé des spots</w:t>
      </w:r>
      <w:r w:rsidR="00FF3AC6">
        <w:t xml:space="preserve"> </w:t>
      </w:r>
      <w:r>
        <w:t>épithélia</w:t>
      </w:r>
      <w:r w:rsidR="008617ED">
        <w:t>ux</w:t>
      </w:r>
      <w:r>
        <w:t>. Cela reflète bien la biologie observé</w:t>
      </w:r>
      <w:r w:rsidR="008617ED">
        <w:t>e</w:t>
      </w:r>
      <w:r>
        <w:t xml:space="preserve"> des cellules tumorales dans les MpBC. Toutefois, on constate que</w:t>
      </w:r>
      <w:r w:rsidR="007335F0">
        <w:t xml:space="preserve"> les frontières de</w:t>
      </w:r>
      <w:r>
        <w:t xml:space="preserve"> certains </w:t>
      </w:r>
      <w:r w:rsidR="007335F0">
        <w:t xml:space="preserve">archétypes </w:t>
      </w:r>
      <w:r>
        <w:t xml:space="preserve">restent difficiles à caractériser et se fragmentent en plusieurs sous-clusters. C’est notamment le cas pour </w:t>
      </w:r>
      <w:r w:rsidR="009E3E6A">
        <w:t>l’archétype spécifique</w:t>
      </w:r>
      <w:r w:rsidR="007335F0">
        <w:t xml:space="preserve"> </w:t>
      </w:r>
      <w:r>
        <w:t xml:space="preserve">des cellules tumorales </w:t>
      </w:r>
      <w:r>
        <w:lastRenderedPageBreak/>
        <w:t>fusiformes (</w:t>
      </w:r>
      <w:proofErr w:type="spellStart"/>
      <w:r>
        <w:t>Spindle</w:t>
      </w:r>
      <w:r w:rsidR="00BA213A">
        <w:t>_</w:t>
      </w:r>
      <w:r>
        <w:t>tum</w:t>
      </w:r>
      <w:proofErr w:type="spellEnd"/>
      <w:r>
        <w:t>) et tumorales chondroïdes (</w:t>
      </w:r>
      <w:proofErr w:type="spellStart"/>
      <w:r>
        <w:t>Chondro</w:t>
      </w:r>
      <w:r w:rsidR="00BA213A">
        <w:t>_</w:t>
      </w:r>
      <w:r>
        <w:t>tum</w:t>
      </w:r>
      <w:proofErr w:type="spellEnd"/>
      <w:r>
        <w:t xml:space="preserve">), qui sont plus difficiles à caractériser. Enfin, les spots annotés </w:t>
      </w:r>
      <w:r w:rsidR="008617ED">
        <w:t xml:space="preserve">comme </w:t>
      </w:r>
      <w:r>
        <w:t>mésenchymateu</w:t>
      </w:r>
      <w:r w:rsidR="008617ED">
        <w:t>x</w:t>
      </w:r>
      <w:r>
        <w:t xml:space="preserve"> (</w:t>
      </w:r>
      <w:proofErr w:type="spellStart"/>
      <w:r>
        <w:t>Mes</w:t>
      </w:r>
      <w:r w:rsidR="00BA213A">
        <w:t>_</w:t>
      </w:r>
      <w:r>
        <w:t>tum</w:t>
      </w:r>
      <w:proofErr w:type="spellEnd"/>
      <w:r>
        <w:t>) se positionnent entre les 2 gros regroupements de cellule</w:t>
      </w:r>
      <w:r w:rsidR="00922F5E">
        <w:t>s</w:t>
      </w:r>
      <w:r>
        <w:t xml:space="preserve"> considéré</w:t>
      </w:r>
      <w:r w:rsidR="00922F5E">
        <w:t>e</w:t>
      </w:r>
      <w:r>
        <w:t xml:space="preserve">s comme épithéliales et </w:t>
      </w:r>
      <w:r w:rsidR="00BA213A">
        <w:t>fusiformes</w:t>
      </w:r>
      <w:r>
        <w:t>, tandis que les</w:t>
      </w:r>
      <w:r w:rsidR="008615C6">
        <w:t xml:space="preserve"> spots de</w:t>
      </w:r>
      <w:r>
        <w:t xml:space="preserve"> cellules mésenchymateuses normales se répartissent </w:t>
      </w:r>
      <w:r w:rsidR="00BA213A">
        <w:t>dans</w:t>
      </w:r>
      <w:r>
        <w:t xml:space="preserve"> tous les </w:t>
      </w:r>
      <w:r w:rsidR="009E3E6A">
        <w:t>archétypes</w:t>
      </w:r>
      <w:r>
        <w:t xml:space="preserve">. Cela est notamment dû aux limites de la technologie Visium, qui capture par </w:t>
      </w:r>
      <w:r w:rsidR="00922F5E">
        <w:t xml:space="preserve">plusieurs cellules </w:t>
      </w:r>
      <w:r>
        <w:t xml:space="preserve">spot et donc intègrent parfois des cellules </w:t>
      </w:r>
      <w:r w:rsidR="00BA213A">
        <w:t>minoritai</w:t>
      </w:r>
      <w:r w:rsidR="009E3E6A">
        <w:t>r</w:t>
      </w:r>
      <w:r w:rsidR="00BA213A">
        <w:t xml:space="preserve">es </w:t>
      </w:r>
      <w:r>
        <w:t xml:space="preserve">de types différents de l’annotation </w:t>
      </w:r>
      <w:r w:rsidR="00BA213A">
        <w:t xml:space="preserve">unique </w:t>
      </w:r>
      <w:r>
        <w:t>attribué</w:t>
      </w:r>
      <w:r w:rsidR="00BA213A">
        <w:t>e</w:t>
      </w:r>
      <w:r>
        <w:t xml:space="preserve"> </w:t>
      </w:r>
      <w:r w:rsidR="00BA213A">
        <w:t>au</w:t>
      </w:r>
      <w:r>
        <w:t xml:space="preserve"> spot. Pour conclure, cette projection UMAP faite à partir des données transcriptomiques des 16 patients MpBC </w:t>
      </w:r>
      <w:r w:rsidR="00BA213A">
        <w:t xml:space="preserve">a permis </w:t>
      </w:r>
      <w:r>
        <w:t xml:space="preserve">de caractériser 6 </w:t>
      </w:r>
      <w:r w:rsidR="009E3E6A">
        <w:t xml:space="preserve">archétypes </w:t>
      </w:r>
      <w:r>
        <w:t xml:space="preserve">de cellules tumorales correspondant à </w:t>
      </w:r>
      <w:r w:rsidR="00BA213A">
        <w:t xml:space="preserve">5 </w:t>
      </w:r>
      <w:r>
        <w:t xml:space="preserve">types de transdifférenciation </w:t>
      </w:r>
      <w:r w:rsidR="00BA213A">
        <w:t>en plus des cellules épithéliales typiques des TNBC</w:t>
      </w:r>
      <w:r>
        <w:t xml:space="preserve">. Ces </w:t>
      </w:r>
      <w:r w:rsidR="009E3E6A">
        <w:t xml:space="preserve">archétypes </w:t>
      </w:r>
      <w:r w:rsidR="00BA213A">
        <w:t xml:space="preserve">ont </w:t>
      </w:r>
      <w:r>
        <w:t xml:space="preserve">par la suite </w:t>
      </w:r>
      <w:r w:rsidR="00BA213A">
        <w:t xml:space="preserve">été </w:t>
      </w:r>
      <w:r>
        <w:t>utilisé</w:t>
      </w:r>
      <w:r w:rsidR="00BA213A">
        <w:t>s</w:t>
      </w:r>
      <w:r>
        <w:t xml:space="preserve"> pour déterminer </w:t>
      </w:r>
      <w:commentRangeStart w:id="67"/>
      <w:r w:rsidR="003E43C3">
        <w:rPr>
          <w:noProof/>
          <w:lang w:val="en-GB" w:eastAsia="en-GB"/>
        </w:rPr>
        <w:drawing>
          <wp:anchor distT="0" distB="0" distL="114300" distR="114300" simplePos="0" relativeHeight="251661312" behindDoc="0" locked="0" layoutInCell="1" allowOverlap="1" wp14:anchorId="0F53E09E" wp14:editId="09EF6CFA">
            <wp:simplePos x="0" y="0"/>
            <wp:positionH relativeFrom="margin">
              <wp:align>left</wp:align>
            </wp:positionH>
            <wp:positionV relativeFrom="paragraph">
              <wp:posOffset>2248535</wp:posOffset>
            </wp:positionV>
            <wp:extent cx="5892165" cy="2781300"/>
            <wp:effectExtent l="0" t="0" r="0" b="0"/>
            <wp:wrapTopAndBottom/>
            <wp:docPr id="1066" name="Picture 1066"/>
            <wp:cNvGraphicFramePr/>
            <a:graphic xmlns:a="http://schemas.openxmlformats.org/drawingml/2006/main">
              <a:graphicData uri="http://schemas.openxmlformats.org/drawingml/2006/picture">
                <pic:pic xmlns:pic="http://schemas.openxmlformats.org/drawingml/2006/picture">
                  <pic:nvPicPr>
                    <pic:cNvPr id="1066" name="Picture 1066"/>
                    <pic:cNvPicPr/>
                  </pic:nvPicPr>
                  <pic:blipFill>
                    <a:blip r:embed="rId19">
                      <a:extLst>
                        <a:ext uri="{28A0092B-C50C-407E-A947-70E740481C1C}">
                          <a14:useLocalDpi xmlns:a14="http://schemas.microsoft.com/office/drawing/2010/main" val="0"/>
                        </a:ext>
                      </a:extLst>
                    </a:blip>
                    <a:stretch>
                      <a:fillRect/>
                    </a:stretch>
                  </pic:blipFill>
                  <pic:spPr>
                    <a:xfrm>
                      <a:off x="0" y="0"/>
                      <a:ext cx="5892165" cy="2781300"/>
                    </a:xfrm>
                    <a:prstGeom prst="rect">
                      <a:avLst/>
                    </a:prstGeom>
                  </pic:spPr>
                </pic:pic>
              </a:graphicData>
            </a:graphic>
            <wp14:sizeRelH relativeFrom="margin">
              <wp14:pctWidth>0</wp14:pctWidth>
            </wp14:sizeRelH>
            <wp14:sizeRelV relativeFrom="margin">
              <wp14:pctHeight>0</wp14:pctHeight>
            </wp14:sizeRelV>
          </wp:anchor>
        </w:drawing>
      </w:r>
      <w:commentRangeEnd w:id="67"/>
      <w:r>
        <w:t xml:space="preserve">des marqueurs phénotypiques </w:t>
      </w:r>
      <w:r w:rsidR="005D2F79">
        <w:rPr>
          <w:noProof/>
          <w:lang w:val="en-GB" w:eastAsia="en-GB"/>
        </w:rPr>
        <mc:AlternateContent>
          <mc:Choice Requires="wps">
            <w:drawing>
              <wp:anchor distT="0" distB="0" distL="114300" distR="114300" simplePos="0" relativeHeight="251663360" behindDoc="0" locked="0" layoutInCell="1" allowOverlap="1" wp14:anchorId="64279B59" wp14:editId="72EB76BE">
                <wp:simplePos x="0" y="0"/>
                <wp:positionH relativeFrom="column">
                  <wp:posOffset>0</wp:posOffset>
                </wp:positionH>
                <wp:positionV relativeFrom="paragraph">
                  <wp:posOffset>4853305</wp:posOffset>
                </wp:positionV>
                <wp:extent cx="6629400" cy="635"/>
                <wp:effectExtent l="0" t="0" r="0" b="0"/>
                <wp:wrapTopAndBottom/>
                <wp:docPr id="6" name="Zone de texte 6"/>
                <wp:cNvGraphicFramePr/>
                <a:graphic xmlns:a="http://schemas.openxmlformats.org/drawingml/2006/main">
                  <a:graphicData uri="http://schemas.microsoft.com/office/word/2010/wordprocessingShape">
                    <wps:wsp>
                      <wps:cNvSpPr txBox="1"/>
                      <wps:spPr>
                        <a:xfrm>
                          <a:off x="0" y="0"/>
                          <a:ext cx="6629400" cy="635"/>
                        </a:xfrm>
                        <a:prstGeom prst="rect">
                          <a:avLst/>
                        </a:prstGeom>
                        <a:solidFill>
                          <a:prstClr val="white"/>
                        </a:solidFill>
                        <a:ln>
                          <a:noFill/>
                        </a:ln>
                      </wps:spPr>
                      <wps:txbx>
                        <w:txbxContent>
                          <w:p w14:paraId="620C7EAA" w14:textId="18BC11AA" w:rsidR="003E43C3" w:rsidRPr="00586908" w:rsidRDefault="003E43C3" w:rsidP="00F4178B">
                            <w:pPr>
                              <w:pStyle w:val="Lgende"/>
                              <w:ind w:right="1368"/>
                            </w:pPr>
                            <w:r w:rsidRPr="00586908">
                              <w:rPr>
                                <w:b/>
                                <w:u w:val="single"/>
                              </w:rPr>
                              <w:t xml:space="preserve">Figure 3 : Clustering et </w:t>
                            </w:r>
                            <w:r w:rsidRPr="00586908">
                              <w:rPr>
                                <w:b/>
                                <w:u w:val="single"/>
                              </w:rPr>
                              <w:t>enrichissement</w:t>
                            </w:r>
                            <w:r w:rsidRPr="00586908">
                              <w:rPr>
                                <w:b/>
                                <w:u w:val="single"/>
                              </w:rPr>
                              <w:t xml:space="preserve"> archétypal. </w:t>
                            </w:r>
                            <w:r w:rsidRPr="00586908">
                              <w:t>Projection UMAP réalisée à partir des composantes principales corrigées (Harmony)</w:t>
                            </w:r>
                            <w:r w:rsidRPr="00F4178B">
                              <w:rPr>
                                <w:u w:val="single"/>
                              </w:rPr>
                              <w:t xml:space="preserve"> et</w:t>
                            </w:r>
                            <w:r w:rsidRPr="00586908">
                              <w:rPr>
                                <w:u w:val="single"/>
                              </w:rPr>
                              <w:t xml:space="preserve"> coloré selon les clusters identifiés avec l’algorithme Multi-Louvain</w:t>
                            </w:r>
                            <w:r w:rsidRPr="00586908">
                              <w:rPr>
                                <w:u w:val="single"/>
                              </w:rPr>
                              <w:t xml:space="preserve"> </w:t>
                            </w:r>
                            <w:r w:rsidRPr="00586908">
                              <w:rPr>
                                <w:b/>
                                <w:u w:val="single"/>
                              </w:rPr>
                              <w:t>(A)</w:t>
                            </w:r>
                            <w:r w:rsidRPr="00586908">
                              <w:rPr>
                                <w:u w:val="single"/>
                              </w:rPr>
                              <w:t xml:space="preserve">, puis </w:t>
                            </w:r>
                            <w:r w:rsidRPr="00586908">
                              <w:t>selon les</w:t>
                            </w:r>
                            <w:r w:rsidRPr="00586908">
                              <w:t xml:space="preserve"> archétypes spécifiques de chaque </w:t>
                            </w:r>
                            <w:r w:rsidRPr="00586908">
                              <w:t>sous-type tumora</w:t>
                            </w:r>
                            <w:r w:rsidRPr="00586908">
                              <w:t>l</w:t>
                            </w:r>
                            <w:r w:rsidRPr="00586908">
                              <w:t xml:space="preserve"> </w:t>
                            </w:r>
                            <w:r w:rsidRPr="00586908">
                              <w:rPr>
                                <w:b/>
                              </w:rPr>
                              <w:t>(B)</w:t>
                            </w:r>
                            <w:r w:rsidRPr="00586908">
                              <w:t xml:space="preserve"> :</w:t>
                            </w:r>
                            <w:r w:rsidRPr="00586908">
                              <w:t xml:space="preserve"> cellules tumorales chondroïdes (</w:t>
                            </w:r>
                            <w:proofErr w:type="spellStart"/>
                            <w:r w:rsidRPr="00586908">
                              <w:t>Chondro_tum</w:t>
                            </w:r>
                            <w:proofErr w:type="spellEnd"/>
                            <w:r w:rsidRPr="00586908">
                              <w:t>)</w:t>
                            </w:r>
                            <w:r w:rsidRPr="00586908">
                              <w:t xml:space="preserve">, </w:t>
                            </w:r>
                            <w:r w:rsidRPr="00586908">
                              <w:t xml:space="preserve">tumorales </w:t>
                            </w:r>
                            <w:r w:rsidRPr="00586908">
                              <w:t>épithéliales (</w:t>
                            </w:r>
                            <w:proofErr w:type="spellStart"/>
                            <w:r w:rsidRPr="00586908">
                              <w:t>Epi_tum</w:t>
                            </w:r>
                            <w:proofErr w:type="spellEnd"/>
                            <w:r w:rsidRPr="00586908">
                              <w:t>)</w:t>
                            </w:r>
                            <w:r w:rsidRPr="00586908">
                              <w:t>,</w:t>
                            </w:r>
                            <w:r w:rsidRPr="00586908">
                              <w:t xml:space="preserve"> </w:t>
                            </w:r>
                            <w:r w:rsidRPr="00586908">
                              <w:t>mésenchymateuses normales</w:t>
                            </w:r>
                            <w:r w:rsidRPr="00586908">
                              <w:t xml:space="preserve"> (</w:t>
                            </w:r>
                            <w:proofErr w:type="spellStart"/>
                            <w:r w:rsidRPr="00586908">
                              <w:t>Mes_norm</w:t>
                            </w:r>
                            <w:proofErr w:type="spellEnd"/>
                            <w:r w:rsidRPr="00586908">
                              <w:t>)</w:t>
                            </w:r>
                            <w:r w:rsidRPr="00586908">
                              <w:t xml:space="preserve"> ou tumorales (</w:t>
                            </w:r>
                            <w:proofErr w:type="spellStart"/>
                            <w:r w:rsidRPr="00586908">
                              <w:t>Mes_tum</w:t>
                            </w:r>
                            <w:proofErr w:type="spellEnd"/>
                            <w:r w:rsidRPr="00586908">
                              <w:t>)</w:t>
                            </w:r>
                            <w:r w:rsidRPr="00586908">
                              <w:t>, ostéosarcomatoïdes</w:t>
                            </w:r>
                            <w:r w:rsidRPr="00586908">
                              <w:t xml:space="preserve"> (</w:t>
                            </w:r>
                            <w:proofErr w:type="spellStart"/>
                            <w:r w:rsidRPr="00586908">
                              <w:t>Osteo_tum</w:t>
                            </w:r>
                            <w:proofErr w:type="spellEnd"/>
                            <w:r w:rsidRPr="00586908">
                              <w:t>)</w:t>
                            </w:r>
                            <w:r w:rsidRPr="00586908">
                              <w:t xml:space="preserve">, </w:t>
                            </w:r>
                            <w:proofErr w:type="spellStart"/>
                            <w:r w:rsidRPr="00586908">
                              <w:t>spindle</w:t>
                            </w:r>
                            <w:proofErr w:type="spellEnd"/>
                            <w:r w:rsidRPr="00586908">
                              <w:t>-cell (</w:t>
                            </w:r>
                            <w:proofErr w:type="spellStart"/>
                            <w:r w:rsidRPr="00586908">
                              <w:t>Spindle_tum</w:t>
                            </w:r>
                            <w:proofErr w:type="spellEnd"/>
                            <w:r w:rsidRPr="00586908">
                              <w:t>)</w:t>
                            </w:r>
                            <w:r w:rsidRPr="00586908">
                              <w:t xml:space="preserve"> et</w:t>
                            </w:r>
                            <w:r w:rsidRPr="00586908">
                              <w:t xml:space="preserve"> </w:t>
                            </w:r>
                            <w:r w:rsidRPr="00586908">
                              <w:t>malpighiennes (</w:t>
                            </w:r>
                            <w:proofErr w:type="spellStart"/>
                            <w:r w:rsidRPr="00586908">
                              <w:t>Squam_tum</w:t>
                            </w:r>
                            <w:proofErr w:type="spellEnd"/>
                            <w:r w:rsidRPr="00586908">
                              <w:t>)</w:t>
                            </w:r>
                            <w:r w:rsidRPr="0058690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79B59" id="Zone de texte 6" o:spid="_x0000_s1027" type="#_x0000_t202" style="position:absolute;left:0;text-align:left;margin-left:0;margin-top:382.15pt;width:522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" stroked="f">
                <v:textbox style="mso-fit-shape-to-text:t" inset="0,0,0,0">
                  <w:txbxContent>
                    <w:p w14:paraId="620C7EAA" w14:textId="18BC11AA" w:rsidR="003E43C3" w:rsidRPr="00586908" w:rsidRDefault="003E43C3" w:rsidP="00F4178B">
                      <w:pPr>
                        <w:pStyle w:val="Lgende"/>
                        <w:ind w:right="1368"/>
                      </w:pPr>
                      <w:r w:rsidRPr="00586908">
                        <w:rPr>
                          <w:b/>
                          <w:u w:val="single"/>
                        </w:rPr>
                        <w:t xml:space="preserve">Figure 3 : Clustering et </w:t>
                      </w:r>
                      <w:r w:rsidRPr="00586908">
                        <w:rPr>
                          <w:b/>
                          <w:u w:val="single"/>
                        </w:rPr>
                        <w:t>enrichissement</w:t>
                      </w:r>
                      <w:r w:rsidRPr="00586908">
                        <w:rPr>
                          <w:b/>
                          <w:u w:val="single"/>
                        </w:rPr>
                        <w:t xml:space="preserve"> archétypal. </w:t>
                      </w:r>
                      <w:r w:rsidRPr="00586908">
                        <w:t>Projection UMAP réalisée à partir des composantes principales corrigées (Harmony)</w:t>
                      </w:r>
                      <w:r w:rsidRPr="00F4178B">
                        <w:rPr>
                          <w:u w:val="single"/>
                        </w:rPr>
                        <w:t xml:space="preserve"> et</w:t>
                      </w:r>
                      <w:r w:rsidRPr="00586908">
                        <w:rPr>
                          <w:u w:val="single"/>
                        </w:rPr>
                        <w:t xml:space="preserve"> coloré selon les clusters identifiés avec l’algorithme Multi-Louvain</w:t>
                      </w:r>
                      <w:r w:rsidRPr="00586908">
                        <w:rPr>
                          <w:u w:val="single"/>
                        </w:rPr>
                        <w:t xml:space="preserve"> </w:t>
                      </w:r>
                      <w:r w:rsidRPr="00586908">
                        <w:rPr>
                          <w:b/>
                          <w:u w:val="single"/>
                        </w:rPr>
                        <w:t>(A)</w:t>
                      </w:r>
                      <w:r w:rsidRPr="00586908">
                        <w:rPr>
                          <w:u w:val="single"/>
                        </w:rPr>
                        <w:t xml:space="preserve">, puis </w:t>
                      </w:r>
                      <w:r w:rsidRPr="00586908">
                        <w:t>selon les</w:t>
                      </w:r>
                      <w:r w:rsidRPr="00586908">
                        <w:t xml:space="preserve"> archétypes spécifiques de chaque </w:t>
                      </w:r>
                      <w:r w:rsidRPr="00586908">
                        <w:t>sous-type tumora</w:t>
                      </w:r>
                      <w:r w:rsidRPr="00586908">
                        <w:t>l</w:t>
                      </w:r>
                      <w:r w:rsidRPr="00586908">
                        <w:t xml:space="preserve"> </w:t>
                      </w:r>
                      <w:r w:rsidRPr="00586908">
                        <w:rPr>
                          <w:b/>
                        </w:rPr>
                        <w:t>(B)</w:t>
                      </w:r>
                      <w:r w:rsidRPr="00586908">
                        <w:t xml:space="preserve"> :</w:t>
                      </w:r>
                      <w:r w:rsidRPr="00586908">
                        <w:t xml:space="preserve"> cellules tumorales chondroïdes (</w:t>
                      </w:r>
                      <w:proofErr w:type="spellStart"/>
                      <w:r w:rsidRPr="00586908">
                        <w:t>Chondro_tum</w:t>
                      </w:r>
                      <w:proofErr w:type="spellEnd"/>
                      <w:r w:rsidRPr="00586908">
                        <w:t>)</w:t>
                      </w:r>
                      <w:r w:rsidRPr="00586908">
                        <w:t xml:space="preserve">, </w:t>
                      </w:r>
                      <w:r w:rsidRPr="00586908">
                        <w:t xml:space="preserve">tumorales </w:t>
                      </w:r>
                      <w:r w:rsidRPr="00586908">
                        <w:t>épithéliales (</w:t>
                      </w:r>
                      <w:proofErr w:type="spellStart"/>
                      <w:r w:rsidRPr="00586908">
                        <w:t>Epi_tum</w:t>
                      </w:r>
                      <w:proofErr w:type="spellEnd"/>
                      <w:r w:rsidRPr="00586908">
                        <w:t>)</w:t>
                      </w:r>
                      <w:r w:rsidRPr="00586908">
                        <w:t>,</w:t>
                      </w:r>
                      <w:r w:rsidRPr="00586908">
                        <w:t xml:space="preserve"> </w:t>
                      </w:r>
                      <w:r w:rsidRPr="00586908">
                        <w:t>mésenchymateuses normales</w:t>
                      </w:r>
                      <w:r w:rsidRPr="00586908">
                        <w:t xml:space="preserve"> (</w:t>
                      </w:r>
                      <w:proofErr w:type="spellStart"/>
                      <w:r w:rsidRPr="00586908">
                        <w:t>Mes_norm</w:t>
                      </w:r>
                      <w:proofErr w:type="spellEnd"/>
                      <w:r w:rsidRPr="00586908">
                        <w:t>)</w:t>
                      </w:r>
                      <w:r w:rsidRPr="00586908">
                        <w:t xml:space="preserve"> ou tumorales (</w:t>
                      </w:r>
                      <w:proofErr w:type="spellStart"/>
                      <w:r w:rsidRPr="00586908">
                        <w:t>Mes_tum</w:t>
                      </w:r>
                      <w:proofErr w:type="spellEnd"/>
                      <w:r w:rsidRPr="00586908">
                        <w:t>)</w:t>
                      </w:r>
                      <w:r w:rsidRPr="00586908">
                        <w:t>, ostéosarcomatoïdes</w:t>
                      </w:r>
                      <w:r w:rsidRPr="00586908">
                        <w:t xml:space="preserve"> (</w:t>
                      </w:r>
                      <w:proofErr w:type="spellStart"/>
                      <w:r w:rsidRPr="00586908">
                        <w:t>Osteo_tum</w:t>
                      </w:r>
                      <w:proofErr w:type="spellEnd"/>
                      <w:r w:rsidRPr="00586908">
                        <w:t>)</w:t>
                      </w:r>
                      <w:r w:rsidRPr="00586908">
                        <w:t xml:space="preserve">, </w:t>
                      </w:r>
                      <w:proofErr w:type="spellStart"/>
                      <w:r w:rsidRPr="00586908">
                        <w:t>spindle</w:t>
                      </w:r>
                      <w:proofErr w:type="spellEnd"/>
                      <w:r w:rsidRPr="00586908">
                        <w:t>-cell (</w:t>
                      </w:r>
                      <w:proofErr w:type="spellStart"/>
                      <w:r w:rsidRPr="00586908">
                        <w:t>Spindle_tum</w:t>
                      </w:r>
                      <w:proofErr w:type="spellEnd"/>
                      <w:r w:rsidRPr="00586908">
                        <w:t>)</w:t>
                      </w:r>
                      <w:r w:rsidRPr="00586908">
                        <w:t xml:space="preserve"> et</w:t>
                      </w:r>
                      <w:r w:rsidRPr="00586908">
                        <w:t xml:space="preserve"> </w:t>
                      </w:r>
                      <w:r w:rsidRPr="00586908">
                        <w:t>malpighiennes (</w:t>
                      </w:r>
                      <w:proofErr w:type="spellStart"/>
                      <w:r w:rsidRPr="00586908">
                        <w:t>Squam_tum</w:t>
                      </w:r>
                      <w:proofErr w:type="spellEnd"/>
                      <w:r w:rsidRPr="00586908">
                        <w:t>)</w:t>
                      </w:r>
                      <w:r w:rsidRPr="00586908">
                        <w:t>.</w:t>
                      </w:r>
                    </w:p>
                  </w:txbxContent>
                </v:textbox>
                <w10:wrap type="topAndBottom"/>
              </v:shape>
            </w:pict>
          </mc:Fallback>
        </mc:AlternateContent>
      </w:r>
      <w:r>
        <w:t>(gènes</w:t>
      </w:r>
      <w:r w:rsidR="00EA16F0">
        <w:t xml:space="preserve"> surexprimés</w:t>
      </w:r>
      <w:r>
        <w:t>) spécifique</w:t>
      </w:r>
      <w:r w:rsidR="00EA16F0">
        <w:t>s</w:t>
      </w:r>
      <w:r>
        <w:t xml:space="preserve"> à chacun d’eux.</w:t>
      </w:r>
    </w:p>
    <w:p w14:paraId="4D922213" w14:textId="7DFAB04F" w:rsidR="00A72810" w:rsidRDefault="00633416">
      <w:pPr>
        <w:spacing w:after="693" w:line="259" w:lineRule="auto"/>
        <w:ind w:left="0" w:firstLine="0"/>
        <w:jc w:val="left"/>
      </w:pPr>
      <w:r>
        <w:rPr>
          <w:rStyle w:val="Marquedecommentaire"/>
        </w:rPr>
        <w:commentReference w:id="67"/>
      </w:r>
    </w:p>
    <w:p w14:paraId="6CCF2A50" w14:textId="77777777" w:rsidR="00A72810" w:rsidRDefault="000568B7">
      <w:pPr>
        <w:pStyle w:val="Titre3"/>
        <w:ind w:left="752" w:hanging="767"/>
      </w:pPr>
      <w:bookmarkStart w:id="68" w:name="_Toc31698"/>
      <w:r>
        <w:t>Identification des gènes marqueurs</w:t>
      </w:r>
      <w:bookmarkEnd w:id="68"/>
    </w:p>
    <w:p w14:paraId="62973F43" w14:textId="728F6689" w:rsidR="00A72810" w:rsidRDefault="000568B7">
      <w:pPr>
        <w:spacing w:after="0"/>
        <w:ind w:left="-15" w:right="1402" w:firstLine="339"/>
      </w:pPr>
      <w:r>
        <w:t xml:space="preserve">A partir des </w:t>
      </w:r>
      <w:r w:rsidR="00633416">
        <w:t xml:space="preserve">archétypes </w:t>
      </w:r>
      <w:r>
        <w:t>identifiés précédemment, et représentant les différents sous-types tumoraux caractéristiques des MpBC, nous avons effectué une analyse des gènes différentiellement exprimé</w:t>
      </w:r>
      <w:r w:rsidR="00D2504E">
        <w:t>s</w:t>
      </w:r>
      <w:r>
        <w:t xml:space="preserve"> entre ces </w:t>
      </w:r>
      <w:r w:rsidR="00D2504E">
        <w:t>archétypes</w:t>
      </w:r>
      <w:r>
        <w:t>. En utilisant l’algorithme MAST</w:t>
      </w:r>
      <w:r w:rsidR="008413F1">
        <w:t>, qui est un outil adapté au données single-cell</w:t>
      </w:r>
      <w:r>
        <w:t>, nous avons notamment identifié plusieurs marqueurs phénotypiques étant spécifiquement sur-exprimés dans chacun des</w:t>
      </w:r>
      <w:r w:rsidR="003E43C3">
        <w:t xml:space="preserve"> </w:t>
      </w:r>
      <w:r w:rsidR="008413F1">
        <w:t>archétypes</w:t>
      </w:r>
      <w:r>
        <w:t>. Les plus significatifs et biologiquement intéressant</w:t>
      </w:r>
      <w:r w:rsidR="00D2504E">
        <w:t>s</w:t>
      </w:r>
      <w:r>
        <w:t xml:space="preserve"> d’entre eux sont illustrés via la projection UMAP de la </w:t>
      </w:r>
      <w:r>
        <w:rPr>
          <w:b/>
        </w:rPr>
        <w:t>figure 4</w:t>
      </w:r>
      <w:r>
        <w:t xml:space="preserve">. </w:t>
      </w:r>
      <w:r w:rsidR="008413F1">
        <w:t xml:space="preserve">Les cellules tumorales épithéliales (EPCAM, </w:t>
      </w:r>
      <w:r w:rsidR="008413F1" w:rsidRPr="003E43C3">
        <w:rPr>
          <w:b/>
        </w:rPr>
        <w:t>Figure 4B</w:t>
      </w:r>
      <w:r w:rsidR="008413F1">
        <w:t xml:space="preserve">), ostéosarcomatoïdes (IBSP, </w:t>
      </w:r>
      <w:r w:rsidR="008413F1" w:rsidRPr="003E43C3">
        <w:rPr>
          <w:b/>
        </w:rPr>
        <w:t>Figure 4E</w:t>
      </w:r>
      <w:r w:rsidR="008413F1">
        <w:t xml:space="preserve">) et malpighiennes (SERPINB4, </w:t>
      </w:r>
      <w:r w:rsidR="008413F1" w:rsidRPr="003E43C3">
        <w:rPr>
          <w:b/>
        </w:rPr>
        <w:t>Figure 4F</w:t>
      </w:r>
      <w:r w:rsidR="008413F1">
        <w:t>) présentent des marqueurs à la fois spécifiquement surexprimés dans ces archétypes, représentatif</w:t>
      </w:r>
      <w:r w:rsidR="00922F5E">
        <w:t>s</w:t>
      </w:r>
      <w:r w:rsidR="008413F1">
        <w:t xml:space="preserve"> </w:t>
      </w:r>
      <w:r w:rsidR="00BC08E3">
        <w:t>de tous les spot</w:t>
      </w:r>
      <w:r w:rsidR="0068228D">
        <w:t>s</w:t>
      </w:r>
      <w:r w:rsidR="00BC08E3">
        <w:t xml:space="preserve"> composant ces archétypes et cohérents avec leur phénotype. A l’inverse, les marqueurs identifiés pour les cellules tumorales chondroïdes (SOD3, </w:t>
      </w:r>
      <w:r w:rsidR="00BC08E3" w:rsidRPr="003E43C3">
        <w:rPr>
          <w:b/>
        </w:rPr>
        <w:t>Figure 4A</w:t>
      </w:r>
      <w:r w:rsidR="00BC08E3">
        <w:t>), mésenchymateuses (DSG1</w:t>
      </w:r>
      <w:r w:rsidR="00BC08E3" w:rsidRPr="003E43C3">
        <w:rPr>
          <w:b/>
        </w:rPr>
        <w:t>, Figure 4C</w:t>
      </w:r>
      <w:r w:rsidR="00BC08E3">
        <w:t xml:space="preserve">) et </w:t>
      </w:r>
      <w:proofErr w:type="spellStart"/>
      <w:r w:rsidR="00BC08E3">
        <w:lastRenderedPageBreak/>
        <w:t>spindle</w:t>
      </w:r>
      <w:proofErr w:type="spellEnd"/>
      <w:r w:rsidR="00BC08E3">
        <w:t xml:space="preserve">-cell (C1QTNF, </w:t>
      </w:r>
      <w:r w:rsidR="00BC08E3" w:rsidRPr="003E43C3">
        <w:rPr>
          <w:b/>
        </w:rPr>
        <w:t>Figure 4D</w:t>
      </w:r>
      <w:r w:rsidR="00BC08E3">
        <w:t xml:space="preserve">) manquent de spécificité (exprimés dans d’autres archétypes) ou de représentativité (expression </w:t>
      </w:r>
      <w:r w:rsidR="0004581B">
        <w:t>dans seulement une fraction</w:t>
      </w:r>
      <w:r w:rsidR="00BC08E3">
        <w:t xml:space="preserve"> des </w:t>
      </w:r>
      <w:proofErr w:type="gramStart"/>
      <w:r w:rsidR="00BC08E3">
        <w:t>spot</w:t>
      </w:r>
      <w:r w:rsidR="0068228D">
        <w:t>s</w:t>
      </w:r>
      <w:r w:rsidR="00BC08E3">
        <w:t xml:space="preserve">  archétyp</w:t>
      </w:r>
      <w:r w:rsidR="0004581B">
        <w:t>aux</w:t>
      </w:r>
      <w:proofErr w:type="gramEnd"/>
      <w:r w:rsidR="00BC08E3">
        <w:t>).</w:t>
      </w:r>
    </w:p>
    <w:p w14:paraId="18FADECD" w14:textId="77777777" w:rsidR="0068228D" w:rsidRDefault="000568B7" w:rsidP="003E43C3">
      <w:pPr>
        <w:keepNext/>
        <w:spacing w:after="580" w:line="259" w:lineRule="auto"/>
        <w:ind w:left="0" w:firstLine="0"/>
        <w:jc w:val="left"/>
      </w:pPr>
      <w:r>
        <w:rPr>
          <w:noProof/>
          <w:lang w:val="en-GB" w:eastAsia="en-GB"/>
        </w:rPr>
        <w:drawing>
          <wp:inline distT="0" distB="0" distL="0" distR="0" wp14:anchorId="71D1EF33" wp14:editId="697D5F3F">
            <wp:extent cx="5960533" cy="3089910"/>
            <wp:effectExtent l="0" t="0" r="2540" b="0"/>
            <wp:docPr id="1125" name="Picture 1125"/>
            <wp:cNvGraphicFramePr/>
            <a:graphic xmlns:a="http://schemas.openxmlformats.org/drawingml/2006/main">
              <a:graphicData uri="http://schemas.openxmlformats.org/drawingml/2006/picture">
                <pic:pic xmlns:pic="http://schemas.openxmlformats.org/drawingml/2006/picture">
                  <pic:nvPicPr>
                    <pic:cNvPr id="1125" name="Picture 1125"/>
                    <pic:cNvPicPr/>
                  </pic:nvPicPr>
                  <pic:blipFill>
                    <a:blip r:embed="rId20">
                      <a:extLst>
                        <a:ext uri="{28A0092B-C50C-407E-A947-70E740481C1C}">
                          <a14:useLocalDpi xmlns:a14="http://schemas.microsoft.com/office/drawing/2010/main" val="0"/>
                        </a:ext>
                      </a:extLst>
                    </a:blip>
                    <a:stretch>
                      <a:fillRect/>
                    </a:stretch>
                  </pic:blipFill>
                  <pic:spPr>
                    <a:xfrm>
                      <a:off x="0" y="0"/>
                      <a:ext cx="5976391" cy="3098131"/>
                    </a:xfrm>
                    <a:prstGeom prst="rect">
                      <a:avLst/>
                    </a:prstGeom>
                  </pic:spPr>
                </pic:pic>
              </a:graphicData>
            </a:graphic>
          </wp:inline>
        </w:drawing>
      </w:r>
    </w:p>
    <w:p w14:paraId="37EB17FD" w14:textId="62269F58" w:rsidR="0068228D" w:rsidRPr="00586908" w:rsidRDefault="0068228D" w:rsidP="003E43C3">
      <w:pPr>
        <w:pStyle w:val="Lgende"/>
        <w:ind w:right="1417"/>
      </w:pPr>
      <w:r w:rsidRPr="003E43C3">
        <w:rPr>
          <w:b/>
          <w:bCs/>
        </w:rPr>
        <w:t>Figure 4 :</w:t>
      </w:r>
      <w:r w:rsidRPr="00586908">
        <w:rPr>
          <w:b/>
          <w:bCs/>
        </w:rPr>
        <w:t xml:space="preserve"> Visualisation de l’expression génique par cluster sur la projection UMAP. </w:t>
      </w:r>
      <w:r w:rsidRPr="00586908">
        <w:t xml:space="preserve">La projection UMAP représente la distribution spatiale des archétypes. Chaque panneau montre la surexpression d’un marqueur phénotypique au sein des cellules tumorales </w:t>
      </w:r>
      <w:r w:rsidRPr="00586908">
        <w:rPr>
          <w:u w:val="single"/>
        </w:rPr>
        <w:t>chondroïdes</w:t>
      </w:r>
      <w:r w:rsidRPr="00586908">
        <w:t xml:space="preserve"> </w:t>
      </w:r>
      <w:r w:rsidRPr="00586908">
        <w:rPr>
          <w:b/>
          <w:bCs/>
        </w:rPr>
        <w:t>(A)</w:t>
      </w:r>
      <w:r w:rsidRPr="00586908">
        <w:t xml:space="preserve">, tumorales </w:t>
      </w:r>
      <w:r w:rsidRPr="00586908">
        <w:rPr>
          <w:u w:val="single"/>
        </w:rPr>
        <w:t>épithéliales</w:t>
      </w:r>
      <w:r w:rsidRPr="00586908">
        <w:t xml:space="preserve"> </w:t>
      </w:r>
      <w:r w:rsidRPr="00586908">
        <w:rPr>
          <w:b/>
          <w:bCs/>
        </w:rPr>
        <w:t>(B)</w:t>
      </w:r>
      <w:r w:rsidRPr="00586908">
        <w:t xml:space="preserve">, </w:t>
      </w:r>
      <w:r w:rsidRPr="003E43C3">
        <w:t>tumorales mésenchymateuses</w:t>
      </w:r>
      <w:r w:rsidRPr="00586908">
        <w:t xml:space="preserve"> </w:t>
      </w:r>
      <w:r w:rsidRPr="00586908">
        <w:rPr>
          <w:b/>
          <w:bCs/>
        </w:rPr>
        <w:t>(C)</w:t>
      </w:r>
      <w:r w:rsidRPr="00586908">
        <w:t xml:space="preserve">, </w:t>
      </w:r>
      <w:proofErr w:type="spellStart"/>
      <w:r w:rsidRPr="00586908">
        <w:rPr>
          <w:u w:val="single"/>
        </w:rPr>
        <w:t>spindle</w:t>
      </w:r>
      <w:proofErr w:type="spellEnd"/>
      <w:r w:rsidRPr="00586908">
        <w:rPr>
          <w:u w:val="single"/>
        </w:rPr>
        <w:t>-cell</w:t>
      </w:r>
      <w:r w:rsidRPr="00586908">
        <w:t xml:space="preserve"> </w:t>
      </w:r>
      <w:r w:rsidRPr="00586908">
        <w:rPr>
          <w:b/>
          <w:bCs/>
        </w:rPr>
        <w:t>(D)</w:t>
      </w:r>
      <w:r w:rsidRPr="00586908">
        <w:t xml:space="preserve">, </w:t>
      </w:r>
      <w:r w:rsidRPr="00586908">
        <w:rPr>
          <w:u w:val="single"/>
        </w:rPr>
        <w:t>ostéosarcomatoïdes</w:t>
      </w:r>
      <w:r w:rsidRPr="00586908">
        <w:t xml:space="preserve"> </w:t>
      </w:r>
      <w:r w:rsidRPr="00586908">
        <w:rPr>
          <w:b/>
          <w:bCs/>
        </w:rPr>
        <w:t>(E)</w:t>
      </w:r>
      <w:r w:rsidRPr="00586908">
        <w:t xml:space="preserve">, tumorales </w:t>
      </w:r>
      <w:r w:rsidRPr="00586908">
        <w:rPr>
          <w:u w:val="single"/>
        </w:rPr>
        <w:t>malpighiennes</w:t>
      </w:r>
      <w:r w:rsidRPr="00586908">
        <w:t xml:space="preserve"> </w:t>
      </w:r>
      <w:r w:rsidRPr="00586908">
        <w:rPr>
          <w:b/>
          <w:bCs/>
        </w:rPr>
        <w:t>(F)</w:t>
      </w:r>
      <w:r w:rsidRPr="00586908">
        <w:t>, selon une échelle de couleur (du gris pour une faible expression au bleu pour une expression élevée).</w:t>
      </w:r>
    </w:p>
    <w:p w14:paraId="2FE101D2" w14:textId="73DDCE84" w:rsidR="00A72810" w:rsidRDefault="000568B7">
      <w:pPr>
        <w:spacing w:after="0"/>
        <w:ind w:left="-15" w:right="1402" w:firstLine="339"/>
      </w:pPr>
      <w:r>
        <w:t xml:space="preserve">Afin de </w:t>
      </w:r>
      <w:r w:rsidR="00B21AD8">
        <w:t xml:space="preserve">mieux caractériser </w:t>
      </w:r>
      <w:r>
        <w:t xml:space="preserve">l’expression de ces marqueurs </w:t>
      </w:r>
      <w:commentRangeStart w:id="69"/>
      <w:r w:rsidR="00B21AD8">
        <w:t>archétypiques</w:t>
      </w:r>
      <w:commentRangeEnd w:id="69"/>
      <w:r w:rsidR="00B21AD8">
        <w:rPr>
          <w:rStyle w:val="Marquedecommentaire"/>
        </w:rPr>
        <w:commentReference w:id="69"/>
      </w:r>
      <w:r>
        <w:t xml:space="preserve">, et leur pertinence pour notre problématique, nous avons </w:t>
      </w:r>
      <w:r w:rsidR="00B21AD8">
        <w:t xml:space="preserve">analysé </w:t>
      </w:r>
      <w:r>
        <w:t xml:space="preserve">l’expression moyenne et le pourcentage exprimé dans les </w:t>
      </w:r>
      <w:r w:rsidR="00E12C04">
        <w:t xml:space="preserve">spots de </w:t>
      </w:r>
      <w:r>
        <w:t xml:space="preserve">cellules des meilleurs marqueurs, selon chacun des </w:t>
      </w:r>
      <w:r w:rsidR="00B21AD8">
        <w:t xml:space="preserve">archétypes </w:t>
      </w:r>
      <w:r>
        <w:t>identifiés (</w:t>
      </w:r>
      <w:r>
        <w:rPr>
          <w:b/>
        </w:rPr>
        <w:t>figure 5A</w:t>
      </w:r>
      <w:r>
        <w:t>) ou l</w:t>
      </w:r>
      <w:r w:rsidR="00B21AD8">
        <w:t>a</w:t>
      </w:r>
      <w:r>
        <w:t xml:space="preserve"> patient</w:t>
      </w:r>
      <w:r w:rsidR="00B21AD8">
        <w:t>e</w:t>
      </w:r>
      <w:r>
        <w:t xml:space="preserve"> d’origine (</w:t>
      </w:r>
      <w:r>
        <w:rPr>
          <w:b/>
        </w:rPr>
        <w:t>figure 5B</w:t>
      </w:r>
      <w:r>
        <w:t xml:space="preserve">). Nous pouvons constater sur la </w:t>
      </w:r>
      <w:r>
        <w:rPr>
          <w:b/>
        </w:rPr>
        <w:t xml:space="preserve">figure 5A </w:t>
      </w:r>
      <w:r>
        <w:t xml:space="preserve">que certains de ces marqueurs, comme le gène EPCAM, </w:t>
      </w:r>
      <w:r w:rsidR="0004581B">
        <w:t>sont</w:t>
      </w:r>
      <w:r>
        <w:t xml:space="preserve"> </w:t>
      </w:r>
      <w:r w:rsidR="0004581B">
        <w:t>surexprimés dans la majorité des patientes présentant le type cellulaire</w:t>
      </w:r>
      <w:r w:rsidR="0004581B" w:rsidRPr="0004581B">
        <w:t xml:space="preserve"> </w:t>
      </w:r>
      <w:r w:rsidR="0004581B">
        <w:t xml:space="preserve">étudié et </w:t>
      </w:r>
      <w:r>
        <w:t>faiblement exprimé</w:t>
      </w:r>
      <w:r w:rsidR="0004581B">
        <w:t>s</w:t>
      </w:r>
      <w:r>
        <w:t xml:space="preserve"> dans les autres </w:t>
      </w:r>
      <w:r w:rsidR="00447614">
        <w:t>archétypes</w:t>
      </w:r>
      <w:r>
        <w:t xml:space="preserve">. De la même façon, le gène SPRR1B </w:t>
      </w:r>
      <w:r w:rsidR="00B21AD8">
        <w:t>semble</w:t>
      </w:r>
      <w:r>
        <w:t xml:space="preserve"> être un marqueur pertinent pour caractériser </w:t>
      </w:r>
      <w:proofErr w:type="gramStart"/>
      <w:r>
        <w:t xml:space="preserve">le </w:t>
      </w:r>
      <w:r w:rsidR="00447614">
        <w:t>archétypes</w:t>
      </w:r>
      <w:proofErr w:type="gramEnd"/>
      <w:r w:rsidR="00447614">
        <w:t xml:space="preserve"> </w:t>
      </w:r>
      <w:r>
        <w:t>des cellules tumorales malpighienne (</w:t>
      </w:r>
      <w:r>
        <w:rPr>
          <w:b/>
        </w:rPr>
        <w:t>figure 5A</w:t>
      </w:r>
      <w:r>
        <w:t>)</w:t>
      </w:r>
      <w:r w:rsidR="0004581B">
        <w:t>.</w:t>
      </w:r>
      <w:r>
        <w:t xml:space="preserve"> </w:t>
      </w:r>
      <w:r w:rsidR="0004581B">
        <w:t>C</w:t>
      </w:r>
      <w:r>
        <w:t xml:space="preserve">ependant, en regardant la </w:t>
      </w:r>
      <w:r>
        <w:rPr>
          <w:b/>
        </w:rPr>
        <w:t>figure 5B</w:t>
      </w:r>
      <w:r>
        <w:t xml:space="preserve">, on constate que ce marqueur n’est exprimé uniquement pour </w:t>
      </w:r>
      <w:r w:rsidR="00447614">
        <w:t>une</w:t>
      </w:r>
      <w:r>
        <w:t xml:space="preserve"> seul</w:t>
      </w:r>
      <w:r w:rsidR="00447614">
        <w:t>e</w:t>
      </w:r>
      <w:r>
        <w:t xml:space="preserve"> patient</w:t>
      </w:r>
      <w:r w:rsidR="00447614">
        <w:t>e</w:t>
      </w:r>
      <w:r>
        <w:t xml:space="preserve"> (MpBC8). Or l</w:t>
      </w:r>
      <w:r w:rsidR="00447614">
        <w:t>a</w:t>
      </w:r>
      <w:r>
        <w:t xml:space="preserve"> patient</w:t>
      </w:r>
      <w:r w:rsidR="00447614">
        <w:t>e</w:t>
      </w:r>
      <w:r>
        <w:t xml:space="preserve"> MPBC3 </w:t>
      </w:r>
      <w:r w:rsidR="00EB6B1A">
        <w:t xml:space="preserve">présente </w:t>
      </w:r>
      <w:r>
        <w:t>aussi ce sous-type tumoral malpighien, et on ne retrouve pas d’expression de ce marqueur pour ce</w:t>
      </w:r>
      <w:r w:rsidR="00447614">
        <w:t>tte</w:t>
      </w:r>
      <w:r>
        <w:t xml:space="preserve"> patient</w:t>
      </w:r>
      <w:r w:rsidR="00447614">
        <w:t>e</w:t>
      </w:r>
      <w:r>
        <w:t>. Ainsi donc, cela nous montre qu</w:t>
      </w:r>
      <w:r w:rsidR="00EB6B1A">
        <w:t xml:space="preserve">’au-delà d’une analyse sur la totalité des cellules de chaque archétype, il </w:t>
      </w:r>
      <w:r w:rsidR="0004581B">
        <w:t xml:space="preserve">sera </w:t>
      </w:r>
      <w:r w:rsidR="00EB6B1A">
        <w:t xml:space="preserve">nécessaire de réaliser une analyse plus poussée pour garantir que les marqueurs les plus significatifs ne </w:t>
      </w:r>
      <w:r w:rsidR="00447614">
        <w:t xml:space="preserve">soient </w:t>
      </w:r>
      <w:r w:rsidR="00EB6B1A">
        <w:t>pas patient-dépendants</w:t>
      </w:r>
      <w:r>
        <w:t>.</w:t>
      </w:r>
    </w:p>
    <w:p w14:paraId="788AE958" w14:textId="77777777" w:rsidR="0070476B" w:rsidRDefault="000568B7" w:rsidP="003E43C3">
      <w:pPr>
        <w:keepNext/>
        <w:spacing w:after="581" w:line="259" w:lineRule="auto"/>
        <w:ind w:left="0" w:firstLine="0"/>
        <w:jc w:val="left"/>
      </w:pPr>
      <w:r>
        <w:rPr>
          <w:noProof/>
          <w:lang w:val="en-GB" w:eastAsia="en-GB"/>
        </w:rPr>
        <w:lastRenderedPageBreak/>
        <w:drawing>
          <wp:inline distT="0" distB="0" distL="0" distR="0" wp14:anchorId="2EC68CFE" wp14:editId="057D66E1">
            <wp:extent cx="5884333" cy="2260417"/>
            <wp:effectExtent l="0" t="0" r="2540" b="6985"/>
            <wp:docPr id="1174" name="Picture 1174"/>
            <wp:cNvGraphicFramePr/>
            <a:graphic xmlns:a="http://schemas.openxmlformats.org/drawingml/2006/main">
              <a:graphicData uri="http://schemas.openxmlformats.org/drawingml/2006/picture">
                <pic:pic xmlns:pic="http://schemas.openxmlformats.org/drawingml/2006/picture">
                  <pic:nvPicPr>
                    <pic:cNvPr id="1174" name="Picture 1174"/>
                    <pic:cNvPicPr/>
                  </pic:nvPicPr>
                  <pic:blipFill>
                    <a:blip r:embed="rId21">
                      <a:extLst>
                        <a:ext uri="{28A0092B-C50C-407E-A947-70E740481C1C}">
                          <a14:useLocalDpi xmlns:a14="http://schemas.microsoft.com/office/drawing/2010/main" val="0"/>
                        </a:ext>
                      </a:extLst>
                    </a:blip>
                    <a:stretch>
                      <a:fillRect/>
                    </a:stretch>
                  </pic:blipFill>
                  <pic:spPr>
                    <a:xfrm>
                      <a:off x="0" y="0"/>
                      <a:ext cx="5976591" cy="2295857"/>
                    </a:xfrm>
                    <a:prstGeom prst="rect">
                      <a:avLst/>
                    </a:prstGeom>
                  </pic:spPr>
                </pic:pic>
              </a:graphicData>
            </a:graphic>
          </wp:inline>
        </w:drawing>
      </w:r>
    </w:p>
    <w:p w14:paraId="74CA60DA" w14:textId="0A495320" w:rsidR="0070476B" w:rsidRPr="00586908" w:rsidRDefault="0070476B" w:rsidP="003E43C3">
      <w:pPr>
        <w:pStyle w:val="Lgende"/>
        <w:ind w:right="1417"/>
        <w:rPr>
          <w:bCs/>
        </w:rPr>
      </w:pPr>
      <w:r w:rsidRPr="003E43C3">
        <w:rPr>
          <w:b/>
          <w:bCs/>
        </w:rPr>
        <w:t>Figure 5 :</w:t>
      </w:r>
      <w:r w:rsidRPr="00586908">
        <w:rPr>
          <w:b/>
          <w:bCs/>
        </w:rPr>
        <w:t xml:space="preserve"> Profil d’expression des marqueurs par archétypes et par patients.  </w:t>
      </w:r>
      <w:r w:rsidRPr="00586908">
        <w:t xml:space="preserve">Représentation </w:t>
      </w:r>
      <w:proofErr w:type="spellStart"/>
      <w:r w:rsidRPr="00586908">
        <w:t>DotPlot</w:t>
      </w:r>
      <w:proofErr w:type="spellEnd"/>
      <w:r w:rsidRPr="00586908">
        <w:t xml:space="preserve"> de l’expression normalisée des </w:t>
      </w:r>
      <w:r w:rsidRPr="003E43C3">
        <w:rPr>
          <w:bCs/>
        </w:rPr>
        <w:t xml:space="preserve">gènes marqueurs sélectionnés selon les archétypes spécifiques de chaque sous-types tumoraux </w:t>
      </w:r>
      <w:r w:rsidRPr="00804E73">
        <w:rPr>
          <w:b/>
          <w:bCs/>
        </w:rPr>
        <w:t xml:space="preserve">(A) </w:t>
      </w:r>
      <w:r w:rsidRPr="003E43C3">
        <w:rPr>
          <w:bCs/>
        </w:rPr>
        <w:t xml:space="preserve">ou selon </w:t>
      </w:r>
      <w:r w:rsidR="00682E1F" w:rsidRPr="003E43C3">
        <w:rPr>
          <w:bCs/>
        </w:rPr>
        <w:t>les patientes atteintes</w:t>
      </w:r>
      <w:r w:rsidRPr="003E43C3">
        <w:rPr>
          <w:bCs/>
        </w:rPr>
        <w:t xml:space="preserve"> de MpBC </w:t>
      </w:r>
      <w:r w:rsidRPr="00804E73">
        <w:rPr>
          <w:b/>
          <w:bCs/>
        </w:rPr>
        <w:t>(B)</w:t>
      </w:r>
      <w:r w:rsidRPr="003E43C3">
        <w:rPr>
          <w:bCs/>
        </w:rPr>
        <w:t>.</w:t>
      </w:r>
      <w:r w:rsidRPr="00586908">
        <w:br/>
      </w:r>
      <w:r w:rsidR="00682E1F" w:rsidRPr="00586908">
        <w:t>La</w:t>
      </w:r>
      <w:r w:rsidRPr="00586908">
        <w:t xml:space="preserve"> taille du point </w:t>
      </w:r>
      <w:r w:rsidR="00682E1F" w:rsidRPr="00586908">
        <w:t>indique</w:t>
      </w:r>
      <w:r w:rsidRPr="00586908">
        <w:t xml:space="preserve"> la proportion de cellules exprimant le gène, et la couleur du point </w:t>
      </w:r>
      <w:r w:rsidR="00682E1F" w:rsidRPr="00586908">
        <w:t>reflète</w:t>
      </w:r>
      <w:r w:rsidRPr="00586908">
        <w:t xml:space="preserve"> l’intensité moyenne d’expression normalisée.</w:t>
      </w:r>
    </w:p>
    <w:p w14:paraId="660FA17D" w14:textId="014A74CD" w:rsidR="00A72810" w:rsidRDefault="00A72810" w:rsidP="003E43C3">
      <w:pPr>
        <w:pStyle w:val="Lgende"/>
        <w:jc w:val="left"/>
      </w:pPr>
    </w:p>
    <w:p w14:paraId="750022AE" w14:textId="21ACE7E2" w:rsidR="00A72810" w:rsidRDefault="000568B7">
      <w:pPr>
        <w:pStyle w:val="Titre2"/>
        <w:ind w:left="598" w:hanging="613"/>
      </w:pPr>
      <w:bookmarkStart w:id="70" w:name="_Toc31699"/>
      <w:r>
        <w:t xml:space="preserve">Analyse des altérations </w:t>
      </w:r>
      <w:r w:rsidR="00F8406B">
        <w:t xml:space="preserve">génomiques </w:t>
      </w:r>
      <w:r>
        <w:t>divergentes</w:t>
      </w:r>
      <w:bookmarkEnd w:id="70"/>
    </w:p>
    <w:p w14:paraId="213F6A58" w14:textId="77777777" w:rsidR="00A72810" w:rsidRDefault="000568B7">
      <w:pPr>
        <w:pStyle w:val="Titre3"/>
        <w:spacing w:after="214"/>
        <w:ind w:left="752" w:hanging="767"/>
      </w:pPr>
      <w:bookmarkStart w:id="71" w:name="_Toc31700"/>
      <w:r>
        <w:t>Profils génomiques biphasiques</w:t>
      </w:r>
      <w:bookmarkEnd w:id="71"/>
    </w:p>
    <w:p w14:paraId="0A5D70ED" w14:textId="2529F3EE" w:rsidR="00586908" w:rsidRPr="00F57B6D" w:rsidRDefault="000568B7" w:rsidP="005B337B">
      <w:pPr>
        <w:spacing w:after="321"/>
        <w:ind w:left="-5" w:right="1402"/>
      </w:pPr>
      <w:r>
        <w:rPr>
          <w:b/>
        </w:rPr>
        <w:t xml:space="preserve">Réduction par cytobande </w:t>
      </w:r>
      <w:r>
        <w:t>Pour obtenir le profil de CN</w:t>
      </w:r>
      <w:r w:rsidR="00F8406B">
        <w:t>A (</w:t>
      </w:r>
      <w:r w:rsidR="00447614">
        <w:rPr>
          <w:i/>
        </w:rPr>
        <w:t>C</w:t>
      </w:r>
      <w:r w:rsidR="00F8406B" w:rsidRPr="00447614">
        <w:rPr>
          <w:i/>
        </w:rPr>
        <w:t xml:space="preserve">opy </w:t>
      </w:r>
      <w:proofErr w:type="spellStart"/>
      <w:r w:rsidR="00447614">
        <w:rPr>
          <w:i/>
        </w:rPr>
        <w:t>N</w:t>
      </w:r>
      <w:r w:rsidR="00F8406B" w:rsidRPr="00447614">
        <w:rPr>
          <w:i/>
        </w:rPr>
        <w:t>umber</w:t>
      </w:r>
      <w:proofErr w:type="spellEnd"/>
      <w:r w:rsidR="00F8406B" w:rsidRPr="00447614">
        <w:rPr>
          <w:i/>
        </w:rPr>
        <w:t xml:space="preserve"> </w:t>
      </w:r>
      <w:r w:rsidR="00447614">
        <w:rPr>
          <w:i/>
        </w:rPr>
        <w:t>A</w:t>
      </w:r>
      <w:r w:rsidR="00F8406B" w:rsidRPr="00447614">
        <w:rPr>
          <w:i/>
        </w:rPr>
        <w:t>lteration</w:t>
      </w:r>
      <w:r w:rsidR="00F8406B">
        <w:t>)</w:t>
      </w:r>
      <w:r>
        <w:t xml:space="preserve"> par patient</w:t>
      </w:r>
      <w:r w:rsidR="00F8406B">
        <w:t>e</w:t>
      </w:r>
      <w:r>
        <w:t>, nous avons utilisé le</w:t>
      </w:r>
      <w:r w:rsidR="001C4ECF">
        <w:t xml:space="preserve"> package R</w:t>
      </w:r>
      <w:r>
        <w:t xml:space="preserve"> InferCNV</w:t>
      </w:r>
      <w:r w:rsidR="009A47F8">
        <w:t>P</w:t>
      </w:r>
      <w:r>
        <w:t xml:space="preserve">lus. Les résultats fournis par ce package </w:t>
      </w:r>
      <w:r w:rsidR="001C4ECF">
        <w:t>se présentent sous la forme</w:t>
      </w:r>
      <w:r>
        <w:t xml:space="preserve"> de matrices </w:t>
      </w:r>
      <w:r w:rsidR="001C4ECF">
        <w:t>de scores CNA relatifs normalisés par échantillon : -1 pour la perte de matériel génétique maximale, +1 pour le gain maximal, et 0 pour le nombre de copies médian.</w:t>
      </w:r>
      <w:r>
        <w:t xml:space="preserve"> </w:t>
      </w:r>
      <w:r w:rsidR="001C4ECF">
        <w:t xml:space="preserve">Chaque </w:t>
      </w:r>
      <w:r>
        <w:t xml:space="preserve">ligne correspond à un </w:t>
      </w:r>
      <w:r w:rsidR="00107E96">
        <w:t xml:space="preserve">spot </w:t>
      </w:r>
      <w:r>
        <w:t>et chaque colonne correspond à un</w:t>
      </w:r>
      <w:r w:rsidR="003E43C3">
        <w:t xml:space="preserve"> </w:t>
      </w:r>
      <w:r w:rsidR="00107E96">
        <w:t>gène</w:t>
      </w:r>
      <w:r>
        <w:t xml:space="preserve">. </w:t>
      </w:r>
      <w:r w:rsidR="00051186">
        <w:t xml:space="preserve">Dans notre analyse nous n’avons pas interprété directement </w:t>
      </w:r>
      <w:r w:rsidR="00E12C04">
        <w:t>l</w:t>
      </w:r>
      <w:r w:rsidR="00051186">
        <w:t>es matrices brutes</w:t>
      </w:r>
      <w:r w:rsidR="00E12C04">
        <w:t xml:space="preserve"> d’InferCNVPlus</w:t>
      </w:r>
      <w:r w:rsidR="00051186">
        <w:t>. Pour chaque patiente, nous avons</w:t>
      </w:r>
      <w:r w:rsidR="00F57B6D">
        <w:t xml:space="preserve"> plutôt</w:t>
      </w:r>
      <w:r w:rsidR="00051186">
        <w:t xml:space="preserve"> analysé le profil CNA par compartiment tumoral (en faisant la médiane des scores par spot du même compartiment) et par cytobande (en faisant la médiane des </w:t>
      </w:r>
      <w:r w:rsidR="00F57B6D">
        <w:t xml:space="preserve">scores par </w:t>
      </w:r>
      <w:r w:rsidR="00051186">
        <w:t>gène d’une même cytobande).</w:t>
      </w:r>
      <w:r w:rsidR="00F57B6D">
        <w:t xml:space="preserve"> Cela nous a permis d’obtenir la </w:t>
      </w:r>
      <w:proofErr w:type="spellStart"/>
      <w:r w:rsidR="00F57B6D" w:rsidRPr="003E43C3">
        <w:rPr>
          <w:i/>
        </w:rPr>
        <w:t>heatmap</w:t>
      </w:r>
      <w:proofErr w:type="spellEnd"/>
      <w:r w:rsidR="00F57B6D">
        <w:t xml:space="preserve"> représenté en</w:t>
      </w:r>
      <w:r w:rsidR="00F57B6D" w:rsidRPr="003E43C3">
        <w:rPr>
          <w:b/>
        </w:rPr>
        <w:t xml:space="preserve"> figure 6</w:t>
      </w:r>
      <w:r w:rsidR="00F57B6D">
        <w:t>. On constate que les profils CNA des compartiments tumoraux appariés de chaque échantillon sont similaires pour la majorité des patientes</w:t>
      </w:r>
      <w:r w:rsidR="00E12C04">
        <w:t xml:space="preserve"> et </w:t>
      </w:r>
      <w:r w:rsidR="00C72BC6">
        <w:t>qu’on n’observe pas</w:t>
      </w:r>
      <w:r w:rsidR="00F57B6D">
        <w:t xml:space="preserve"> </w:t>
      </w:r>
      <w:r w:rsidR="00E12C04">
        <w:t xml:space="preserve">(ou </w:t>
      </w:r>
      <w:r w:rsidR="00F57B6D">
        <w:t>peu</w:t>
      </w:r>
      <w:r w:rsidR="00E12C04">
        <w:t>)</w:t>
      </w:r>
      <w:r w:rsidR="00F57B6D">
        <w:t xml:space="preserve"> d’altération</w:t>
      </w:r>
      <w:r w:rsidR="0004581B">
        <w:t>s</w:t>
      </w:r>
      <w:r w:rsidR="00F57B6D">
        <w:t xml:space="preserve"> du nombre de copie divergentes entre compartiment appariés.</w:t>
      </w:r>
    </w:p>
    <w:p w14:paraId="72FCD75E" w14:textId="77777777" w:rsidR="00586908" w:rsidRDefault="00586908" w:rsidP="003E43C3">
      <w:pPr>
        <w:keepNext/>
        <w:spacing w:after="321"/>
        <w:ind w:left="-5" w:right="1402"/>
      </w:pPr>
      <w:r>
        <w:rPr>
          <w:noProof/>
          <w:lang w:val="en-GB" w:eastAsia="en-GB"/>
        </w:rPr>
        <w:lastRenderedPageBreak/>
        <w:drawing>
          <wp:inline distT="0" distB="0" distL="0" distR="0" wp14:anchorId="2C6A4A0C" wp14:editId="15739F3A">
            <wp:extent cx="6341533" cy="3402843"/>
            <wp:effectExtent l="0" t="0" r="2540" b="76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eatmap_all.png"/>
                    <pic:cNvPicPr/>
                  </pic:nvPicPr>
                  <pic:blipFill>
                    <a:blip r:embed="rId22">
                      <a:extLst>
                        <a:ext uri="{28A0092B-C50C-407E-A947-70E740481C1C}">
                          <a14:useLocalDpi xmlns:a14="http://schemas.microsoft.com/office/drawing/2010/main" val="0"/>
                        </a:ext>
                      </a:extLst>
                    </a:blip>
                    <a:stretch>
                      <a:fillRect/>
                    </a:stretch>
                  </pic:blipFill>
                  <pic:spPr>
                    <a:xfrm>
                      <a:off x="0" y="0"/>
                      <a:ext cx="6393476" cy="3430715"/>
                    </a:xfrm>
                    <a:prstGeom prst="rect">
                      <a:avLst/>
                    </a:prstGeom>
                  </pic:spPr>
                </pic:pic>
              </a:graphicData>
            </a:graphic>
          </wp:inline>
        </w:drawing>
      </w:r>
    </w:p>
    <w:p w14:paraId="1BC650F3" w14:textId="5361540B" w:rsidR="00586908" w:rsidRPr="003E43C3" w:rsidRDefault="00283CA5" w:rsidP="00283CA5">
      <w:pPr>
        <w:spacing w:after="321"/>
        <w:ind w:left="-5" w:right="1402"/>
        <w:rPr>
          <w:b/>
          <w:i/>
          <w:iCs/>
          <w:color w:val="44546A" w:themeColor="text2"/>
          <w:sz w:val="18"/>
          <w:szCs w:val="18"/>
          <w:u w:val="single"/>
        </w:rPr>
      </w:pPr>
      <w:r w:rsidRPr="00283CA5">
        <w:rPr>
          <w:b/>
          <w:i/>
          <w:iCs/>
          <w:color w:val="44546A" w:themeColor="text2"/>
          <w:sz w:val="18"/>
          <w:szCs w:val="18"/>
          <w:u w:val="single"/>
        </w:rPr>
        <w:t>Figure 6</w:t>
      </w:r>
      <w:r>
        <w:rPr>
          <w:b/>
          <w:i/>
          <w:iCs/>
          <w:color w:val="44546A" w:themeColor="text2"/>
          <w:sz w:val="18"/>
          <w:szCs w:val="18"/>
          <w:u w:val="single"/>
        </w:rPr>
        <w:t xml:space="preserve"> </w:t>
      </w:r>
      <w:r w:rsidRPr="00283CA5">
        <w:rPr>
          <w:b/>
          <w:i/>
          <w:iCs/>
          <w:color w:val="44546A" w:themeColor="text2"/>
          <w:sz w:val="18"/>
          <w:szCs w:val="18"/>
          <w:u w:val="single"/>
        </w:rPr>
        <w:t xml:space="preserve">: </w:t>
      </w:r>
      <w:proofErr w:type="spellStart"/>
      <w:r w:rsidRPr="00283CA5">
        <w:rPr>
          <w:b/>
          <w:i/>
          <w:iCs/>
          <w:color w:val="44546A" w:themeColor="text2"/>
          <w:sz w:val="18"/>
          <w:szCs w:val="18"/>
          <w:u w:val="single"/>
        </w:rPr>
        <w:t>Heatmap</w:t>
      </w:r>
      <w:proofErr w:type="spellEnd"/>
      <w:r w:rsidRPr="00283CA5">
        <w:rPr>
          <w:b/>
          <w:i/>
          <w:iCs/>
          <w:color w:val="44546A" w:themeColor="text2"/>
          <w:sz w:val="18"/>
          <w:szCs w:val="18"/>
          <w:u w:val="single"/>
        </w:rPr>
        <w:t xml:space="preserve"> </w:t>
      </w:r>
      <w:r w:rsidR="00C72BC6">
        <w:rPr>
          <w:b/>
          <w:i/>
          <w:iCs/>
          <w:color w:val="44546A" w:themeColor="text2"/>
          <w:sz w:val="18"/>
          <w:szCs w:val="18"/>
          <w:u w:val="single"/>
        </w:rPr>
        <w:t>des résultats</w:t>
      </w:r>
      <w:r w:rsidRPr="00283CA5">
        <w:rPr>
          <w:b/>
          <w:i/>
          <w:iCs/>
          <w:color w:val="44546A" w:themeColor="text2"/>
          <w:sz w:val="18"/>
          <w:szCs w:val="18"/>
          <w:u w:val="single"/>
        </w:rPr>
        <w:t xml:space="preserve"> InferCNVPlus </w:t>
      </w:r>
      <w:r w:rsidR="00C72BC6">
        <w:rPr>
          <w:b/>
          <w:i/>
          <w:iCs/>
          <w:color w:val="44546A" w:themeColor="text2"/>
          <w:sz w:val="18"/>
          <w:szCs w:val="18"/>
          <w:u w:val="single"/>
        </w:rPr>
        <w:t>pour toutes les patientes</w:t>
      </w:r>
      <w:r w:rsidRPr="00283CA5">
        <w:rPr>
          <w:b/>
          <w:i/>
          <w:iCs/>
          <w:color w:val="44546A" w:themeColor="text2"/>
          <w:sz w:val="18"/>
          <w:szCs w:val="18"/>
          <w:u w:val="single"/>
        </w:rPr>
        <w:t>.</w:t>
      </w:r>
      <w:r>
        <w:rPr>
          <w:b/>
          <w:i/>
          <w:iCs/>
          <w:color w:val="44546A" w:themeColor="text2"/>
          <w:sz w:val="18"/>
          <w:szCs w:val="18"/>
          <w:u w:val="single"/>
        </w:rPr>
        <w:t xml:space="preserve"> </w:t>
      </w:r>
      <w:r w:rsidR="00C72BC6">
        <w:rPr>
          <w:i/>
          <w:iCs/>
          <w:color w:val="44546A" w:themeColor="text2"/>
          <w:sz w:val="18"/>
          <w:szCs w:val="18"/>
        </w:rPr>
        <w:t>Les scores</w:t>
      </w:r>
      <w:r w:rsidRPr="003E43C3">
        <w:rPr>
          <w:i/>
          <w:iCs/>
          <w:color w:val="44546A" w:themeColor="text2"/>
          <w:sz w:val="18"/>
          <w:szCs w:val="18"/>
        </w:rPr>
        <w:t xml:space="preserve"> CNA </w:t>
      </w:r>
      <w:r w:rsidR="00C72BC6">
        <w:rPr>
          <w:i/>
          <w:iCs/>
          <w:color w:val="44546A" w:themeColor="text2"/>
          <w:sz w:val="18"/>
          <w:szCs w:val="18"/>
        </w:rPr>
        <w:t>médian</w:t>
      </w:r>
      <w:r w:rsidRPr="003E43C3">
        <w:rPr>
          <w:i/>
          <w:iCs/>
          <w:color w:val="44546A" w:themeColor="text2"/>
          <w:sz w:val="18"/>
          <w:szCs w:val="18"/>
        </w:rPr>
        <w:t xml:space="preserve"> </w:t>
      </w:r>
      <w:r w:rsidR="00C72BC6">
        <w:rPr>
          <w:i/>
          <w:iCs/>
          <w:color w:val="44546A" w:themeColor="text2"/>
          <w:sz w:val="18"/>
          <w:szCs w:val="18"/>
        </w:rPr>
        <w:t>par</w:t>
      </w:r>
      <w:r w:rsidRPr="003E43C3">
        <w:rPr>
          <w:i/>
          <w:iCs/>
          <w:color w:val="44546A" w:themeColor="text2"/>
          <w:sz w:val="18"/>
          <w:szCs w:val="18"/>
        </w:rPr>
        <w:t xml:space="preserve"> cytoband</w:t>
      </w:r>
      <w:r w:rsidR="00C72BC6">
        <w:rPr>
          <w:i/>
          <w:iCs/>
          <w:color w:val="44546A" w:themeColor="text2"/>
          <w:sz w:val="18"/>
          <w:szCs w:val="18"/>
        </w:rPr>
        <w:t>e</w:t>
      </w:r>
      <w:r w:rsidRPr="003E43C3">
        <w:rPr>
          <w:i/>
          <w:iCs/>
          <w:color w:val="44546A" w:themeColor="text2"/>
          <w:sz w:val="18"/>
          <w:szCs w:val="18"/>
        </w:rPr>
        <w:t xml:space="preserve"> </w:t>
      </w:r>
      <w:r w:rsidR="00C72BC6">
        <w:rPr>
          <w:i/>
          <w:iCs/>
          <w:color w:val="44546A" w:themeColor="text2"/>
          <w:sz w:val="18"/>
          <w:szCs w:val="18"/>
        </w:rPr>
        <w:t>sont montré pour chaque compartiment tumoraux au sein de chaque patiente</w:t>
      </w:r>
      <w:r w:rsidRPr="003E43C3">
        <w:rPr>
          <w:i/>
          <w:iCs/>
          <w:color w:val="44546A" w:themeColor="text2"/>
          <w:sz w:val="18"/>
          <w:szCs w:val="18"/>
        </w:rPr>
        <w:t xml:space="preserve">. </w:t>
      </w:r>
      <w:r w:rsidR="00C72BC6">
        <w:rPr>
          <w:i/>
          <w:iCs/>
          <w:color w:val="44546A" w:themeColor="text2"/>
          <w:sz w:val="18"/>
          <w:szCs w:val="18"/>
        </w:rPr>
        <w:t>Les compartiments tumoraux appariés</w:t>
      </w:r>
      <w:r w:rsidRPr="003E43C3">
        <w:rPr>
          <w:i/>
          <w:iCs/>
          <w:color w:val="44546A" w:themeColor="text2"/>
          <w:sz w:val="18"/>
          <w:szCs w:val="18"/>
        </w:rPr>
        <w:t xml:space="preserve"> </w:t>
      </w:r>
      <w:r w:rsidR="00C72BC6">
        <w:rPr>
          <w:i/>
          <w:iCs/>
          <w:color w:val="44546A" w:themeColor="text2"/>
          <w:sz w:val="18"/>
          <w:szCs w:val="18"/>
        </w:rPr>
        <w:t>dans les échantillons</w:t>
      </w:r>
      <w:r w:rsidRPr="003E43C3">
        <w:rPr>
          <w:i/>
          <w:iCs/>
          <w:color w:val="44546A" w:themeColor="text2"/>
          <w:sz w:val="18"/>
          <w:szCs w:val="18"/>
        </w:rPr>
        <w:t xml:space="preserve"> MpBC </w:t>
      </w:r>
      <w:r w:rsidR="00C72BC6">
        <w:rPr>
          <w:i/>
          <w:iCs/>
          <w:color w:val="44546A" w:themeColor="text2"/>
          <w:sz w:val="18"/>
          <w:szCs w:val="18"/>
        </w:rPr>
        <w:t>présentent des profils CNA similaires.</w:t>
      </w:r>
    </w:p>
    <w:p w14:paraId="18DF7E06" w14:textId="4498F498" w:rsidR="00A72810" w:rsidRDefault="00A72810" w:rsidP="005B337B">
      <w:pPr>
        <w:spacing w:after="321"/>
        <w:ind w:left="-5" w:right="1402"/>
      </w:pPr>
    </w:p>
    <w:p w14:paraId="1D113ADA" w14:textId="31482566" w:rsidR="006933C1" w:rsidRDefault="000568B7">
      <w:pPr>
        <w:spacing w:after="322"/>
        <w:ind w:left="-5" w:right="1402"/>
        <w:rPr>
          <w:noProof/>
          <w:lang w:val="en-GB" w:eastAsia="en-GB"/>
        </w:rPr>
      </w:pPr>
      <w:r>
        <w:rPr>
          <w:b/>
        </w:rPr>
        <w:t xml:space="preserve">Normalisation </w:t>
      </w:r>
      <w:r w:rsidR="0004581B">
        <w:rPr>
          <w:b/>
        </w:rPr>
        <w:t>intra-patiente et inter-compartiments.</w:t>
      </w:r>
      <w:r>
        <w:rPr>
          <w:b/>
        </w:rPr>
        <w:t xml:space="preserve"> </w:t>
      </w:r>
      <w:r>
        <w:t xml:space="preserve">Nous travaillons ici avec des spots </w:t>
      </w:r>
      <w:r w:rsidR="00147C3F">
        <w:t xml:space="preserve">composés </w:t>
      </w:r>
      <w:r>
        <w:t xml:space="preserve">de </w:t>
      </w:r>
      <w:r w:rsidR="00147C3F">
        <w:t xml:space="preserve">plusieurs </w:t>
      </w:r>
      <w:r>
        <w:t xml:space="preserve">cellules, </w:t>
      </w:r>
      <w:r w:rsidR="00147C3F">
        <w:t>et donc avec une résolution supra-cellulaire</w:t>
      </w:r>
      <w:r>
        <w:t xml:space="preserve">. De plus il est important </w:t>
      </w:r>
      <w:r w:rsidR="00147C3F">
        <w:t xml:space="preserve">de noter </w:t>
      </w:r>
      <w:r>
        <w:t xml:space="preserve">que </w:t>
      </w:r>
      <w:r w:rsidR="00147C3F">
        <w:t xml:space="preserve">les </w:t>
      </w:r>
      <w:r>
        <w:t>spot</w:t>
      </w:r>
      <w:r w:rsidR="00147C3F">
        <w:t>s</w:t>
      </w:r>
      <w:r>
        <w:t xml:space="preserve"> </w:t>
      </w:r>
      <w:r w:rsidR="00147C3F">
        <w:t xml:space="preserve">peuvent présenter </w:t>
      </w:r>
      <w:r>
        <w:t>des profondeurs de séquençage différent</w:t>
      </w:r>
      <w:r w:rsidR="008F136F">
        <w:t>e</w:t>
      </w:r>
      <w:r>
        <w:t xml:space="preserve">s, </w:t>
      </w:r>
      <w:r w:rsidR="00147C3F">
        <w:t xml:space="preserve">en particulier </w:t>
      </w:r>
      <w:r>
        <w:t xml:space="preserve">selon le sous-type tumoral considéré. </w:t>
      </w:r>
      <w:r w:rsidR="00853937">
        <w:t>N</w:t>
      </w:r>
      <w:r>
        <w:t xml:space="preserve">ous </w:t>
      </w:r>
      <w:r w:rsidR="00853937">
        <w:rPr>
          <w:rStyle w:val="Marquedecommentaire"/>
        </w:rPr>
        <w:commentReference w:id="72"/>
      </w:r>
      <w:r w:rsidR="00853937">
        <w:t xml:space="preserve">avons </w:t>
      </w:r>
      <w:r>
        <w:t>donc procéd</w:t>
      </w:r>
      <w:r w:rsidR="00853937">
        <w:t>é</w:t>
      </w:r>
      <w:r>
        <w:t xml:space="preserve"> à une étape de normalisation afin de corriger les scores CNA des spots entre eux</w:t>
      </w:r>
      <w:r w:rsidR="008F136F">
        <w:t>,</w:t>
      </w:r>
      <w:r w:rsidR="005B337B">
        <w:t xml:space="preserve"> </w:t>
      </w:r>
      <w:commentRangeStart w:id="73"/>
      <w:r w:rsidR="00853937">
        <w:t>à l’aide d’un</w:t>
      </w:r>
      <w:r>
        <w:t xml:space="preserve"> facteur d’ajustement basé sur le rapport des</w:t>
      </w:r>
      <w:r w:rsidR="005B337B">
        <w:t xml:space="preserve"> scores CNA</w:t>
      </w:r>
      <w:r>
        <w:t xml:space="preserve"> extrêmes entre les 2 tissus</w:t>
      </w:r>
      <w:r w:rsidR="00853937">
        <w:t xml:space="preserve"> (voir Méthodes)</w:t>
      </w:r>
      <w:r>
        <w:t>.</w:t>
      </w:r>
      <w:commentRangeEnd w:id="73"/>
      <w:r w:rsidR="00853937">
        <w:rPr>
          <w:rStyle w:val="Marquedecommentaire"/>
        </w:rPr>
        <w:commentReference w:id="73"/>
      </w:r>
      <w:r>
        <w:t xml:space="preserve"> Par exemple, pour l</w:t>
      </w:r>
      <w:r w:rsidR="008F136F">
        <w:t>a</w:t>
      </w:r>
      <w:r>
        <w:t xml:space="preserve"> patient</w:t>
      </w:r>
      <w:r w:rsidR="008F136F">
        <w:t>e</w:t>
      </w:r>
      <w:r>
        <w:t xml:space="preserve"> MpBC9, le tissu tumoral épithélial présentait la plus forte amplification (</w:t>
      </w:r>
      <w:r>
        <w:rPr>
          <w:b/>
        </w:rPr>
        <w:t xml:space="preserve">figure </w:t>
      </w:r>
      <w:r w:rsidR="006933C1">
        <w:rPr>
          <w:b/>
        </w:rPr>
        <w:t>7</w:t>
      </w:r>
      <w:r>
        <w:rPr>
          <w:b/>
        </w:rPr>
        <w:t>A</w:t>
      </w:r>
      <w:r>
        <w:t xml:space="preserve">, chromosome 8), </w:t>
      </w:r>
      <w:r w:rsidR="0097243A">
        <w:t>à laquelle</w:t>
      </w:r>
      <w:r>
        <w:t xml:space="preserve"> le tissu tumoral chondroïde</w:t>
      </w:r>
      <w:r w:rsidR="0097243A">
        <w:t xml:space="preserve"> a été ajusté</w:t>
      </w:r>
      <w:r w:rsidR="00430CF5">
        <w:t xml:space="preserve"> (</w:t>
      </w:r>
      <w:r w:rsidR="00430CF5">
        <w:rPr>
          <w:b/>
        </w:rPr>
        <w:t xml:space="preserve">figure </w:t>
      </w:r>
      <w:r w:rsidR="006933C1">
        <w:rPr>
          <w:b/>
        </w:rPr>
        <w:t>7</w:t>
      </w:r>
      <w:r w:rsidR="00430CF5">
        <w:rPr>
          <w:b/>
        </w:rPr>
        <w:t>B</w:t>
      </w:r>
      <w:r w:rsidR="00430CF5" w:rsidRPr="005B337B">
        <w:t>)</w:t>
      </w:r>
      <w:r>
        <w:t xml:space="preserve">. La même </w:t>
      </w:r>
      <w:r w:rsidR="0097243A">
        <w:t xml:space="preserve">correction </w:t>
      </w:r>
      <w:r>
        <w:t>a été appliquée pour les délétions (scores</w:t>
      </w:r>
      <w:r w:rsidR="005B337B">
        <w:t xml:space="preserve"> CNA</w:t>
      </w:r>
      <w:r>
        <w:t xml:space="preserve"> &lt; 0). Enfin, afin de faciliter la visualisation, les scores ont été </w:t>
      </w:r>
      <w:r w:rsidR="0097243A">
        <w:t xml:space="preserve">renormalisés pour couvrir </w:t>
      </w:r>
      <w:r>
        <w:t>une échelle de -1 à 1</w:t>
      </w:r>
      <w:r w:rsidR="0097243A">
        <w:t xml:space="preserve">, comme le signal </w:t>
      </w:r>
      <w:r w:rsidR="006933C1">
        <w:t>I</w:t>
      </w:r>
      <w:r w:rsidR="0097243A">
        <w:t>nferCNV</w:t>
      </w:r>
      <w:r w:rsidR="006933C1">
        <w:t>Plus</w:t>
      </w:r>
      <w:r w:rsidR="0097243A">
        <w:t xml:space="preserve"> initial</w:t>
      </w:r>
      <w:r>
        <w:t xml:space="preserve">. Cette normalisation a donc permis de faire coïncider les extremums des scores de délétion et d’amplification entre les différents compartiments tumoraux et de limiter les biais </w:t>
      </w:r>
      <w:r w:rsidR="00430CF5">
        <w:t xml:space="preserve">dus </w:t>
      </w:r>
      <w:r>
        <w:t xml:space="preserve">aux différences de profondeurs de séquençage </w:t>
      </w:r>
      <w:r w:rsidR="00430CF5">
        <w:t xml:space="preserve">et composition </w:t>
      </w:r>
      <w:r>
        <w:t xml:space="preserve">entre les différents </w:t>
      </w:r>
      <w:r w:rsidR="00430CF5">
        <w:t>compartiments</w:t>
      </w:r>
      <w:r>
        <w:t>.</w:t>
      </w:r>
      <w:r w:rsidR="006933C1" w:rsidRPr="006933C1">
        <w:rPr>
          <w:noProof/>
          <w:lang w:val="en-GB" w:eastAsia="en-GB"/>
        </w:rPr>
        <w:t xml:space="preserve"> </w:t>
      </w:r>
      <w:r w:rsidR="00564449" w:rsidRPr="00564449">
        <w:rPr>
          <w:noProof/>
          <w:lang w:val="en-GB" w:eastAsia="en-GB"/>
        </w:rPr>
        <w:t xml:space="preserve">Par exemple, </w:t>
      </w:r>
      <w:r w:rsidR="001574AD">
        <w:rPr>
          <w:noProof/>
          <w:lang w:val="en-GB" w:eastAsia="en-GB"/>
        </w:rPr>
        <w:t>l</w:t>
      </w:r>
      <w:r w:rsidR="001574AD">
        <w:rPr>
          <w:noProof/>
          <w:lang w:val="en-GB" w:eastAsia="en-GB"/>
        </w:rPr>
        <w:t xml:space="preserve">’altération </w:t>
      </w:r>
      <w:r w:rsidR="001574AD">
        <w:rPr>
          <w:noProof/>
          <w:lang w:val="en-GB" w:eastAsia="en-GB"/>
        </w:rPr>
        <w:t>divergente</w:t>
      </w:r>
      <w:r w:rsidR="00564449" w:rsidRPr="00564449">
        <w:rPr>
          <w:noProof/>
          <w:lang w:val="en-GB" w:eastAsia="en-GB"/>
        </w:rPr>
        <w:t xml:space="preserve"> </w:t>
      </w:r>
      <w:r w:rsidR="001574AD">
        <w:rPr>
          <w:noProof/>
          <w:lang w:val="en-GB" w:eastAsia="en-GB"/>
        </w:rPr>
        <w:t>du</w:t>
      </w:r>
      <w:r w:rsidR="00564449" w:rsidRPr="00564449">
        <w:rPr>
          <w:noProof/>
          <w:lang w:val="en-GB" w:eastAsia="en-GB"/>
        </w:rPr>
        <w:t xml:space="preserve"> bras 8q avant normalisation</w:t>
      </w:r>
      <w:r w:rsidR="001574AD">
        <w:rPr>
          <w:noProof/>
          <w:lang w:val="en-GB" w:eastAsia="en-GB"/>
        </w:rPr>
        <w:t xml:space="preserve"> (</w:t>
      </w:r>
      <w:r w:rsidR="001574AD" w:rsidRPr="00BE0977">
        <w:rPr>
          <w:b/>
          <w:noProof/>
          <w:lang w:val="en-GB" w:eastAsia="en-GB"/>
        </w:rPr>
        <w:t>figure 7A</w:t>
      </w:r>
      <w:r w:rsidR="001574AD">
        <w:rPr>
          <w:noProof/>
          <w:lang w:val="en-GB" w:eastAsia="en-GB"/>
        </w:rPr>
        <w:t>)</w:t>
      </w:r>
      <w:r w:rsidR="00564449" w:rsidRPr="00564449">
        <w:rPr>
          <w:noProof/>
          <w:lang w:val="en-GB" w:eastAsia="en-GB"/>
        </w:rPr>
        <w:t xml:space="preserve"> est complètement corrigé</w:t>
      </w:r>
      <w:r w:rsidR="00C72BC6">
        <w:rPr>
          <w:noProof/>
          <w:lang w:val="en-GB" w:eastAsia="en-GB"/>
        </w:rPr>
        <w:t>e</w:t>
      </w:r>
      <w:r w:rsidR="00564449" w:rsidRPr="00564449">
        <w:rPr>
          <w:noProof/>
          <w:lang w:val="en-GB" w:eastAsia="en-GB"/>
        </w:rPr>
        <w:t xml:space="preserve"> après ajustement</w:t>
      </w:r>
      <w:r w:rsidR="001574AD">
        <w:rPr>
          <w:noProof/>
          <w:lang w:val="en-GB" w:eastAsia="en-GB"/>
        </w:rPr>
        <w:t xml:space="preserve"> (</w:t>
      </w:r>
      <w:r w:rsidR="001574AD" w:rsidRPr="00C46B7E">
        <w:rPr>
          <w:b/>
          <w:noProof/>
          <w:lang w:val="en-GB" w:eastAsia="en-GB"/>
        </w:rPr>
        <w:t>figure 7</w:t>
      </w:r>
      <w:r w:rsidR="001574AD">
        <w:rPr>
          <w:b/>
          <w:noProof/>
          <w:lang w:val="en-GB" w:eastAsia="en-GB"/>
        </w:rPr>
        <w:t>B</w:t>
      </w:r>
      <w:r w:rsidR="001574AD">
        <w:rPr>
          <w:noProof/>
          <w:lang w:val="en-GB" w:eastAsia="en-GB"/>
        </w:rPr>
        <w:t>)</w:t>
      </w:r>
      <w:r w:rsidR="00564449" w:rsidRPr="00564449">
        <w:rPr>
          <w:noProof/>
          <w:lang w:val="en-GB" w:eastAsia="en-GB"/>
        </w:rPr>
        <w:t>. En revanche, d’autres différences, comme sur le bras 13q, persistent</w:t>
      </w:r>
      <w:r w:rsidR="001574AD">
        <w:rPr>
          <w:noProof/>
          <w:lang w:val="en-GB" w:eastAsia="en-GB"/>
        </w:rPr>
        <w:t xml:space="preserve"> même après normalisation</w:t>
      </w:r>
      <w:r w:rsidR="00564449" w:rsidRPr="00564449">
        <w:rPr>
          <w:noProof/>
          <w:lang w:val="en-GB" w:eastAsia="en-GB"/>
        </w:rPr>
        <w:t>.</w:t>
      </w:r>
      <w:r w:rsidR="001574AD">
        <w:rPr>
          <w:noProof/>
          <w:lang w:val="en-GB" w:eastAsia="en-GB"/>
        </w:rPr>
        <w:t xml:space="preserve"> En conclusion, </w:t>
      </w:r>
      <w:r w:rsidR="001574AD">
        <w:rPr>
          <w:noProof/>
          <w:lang w:val="en-GB" w:eastAsia="en-GB"/>
        </w:rPr>
        <w:t xml:space="preserve">cette normalisation a permis </w:t>
      </w:r>
      <w:r w:rsidR="00E47249">
        <w:rPr>
          <w:noProof/>
          <w:lang w:val="en-GB" w:eastAsia="en-GB"/>
        </w:rPr>
        <w:t xml:space="preserve">de </w:t>
      </w:r>
      <w:r w:rsidR="00E47249">
        <w:rPr>
          <w:noProof/>
          <w:lang w:val="en-GB" w:eastAsia="en-GB"/>
        </w:rPr>
        <w:t>corriger</w:t>
      </w:r>
      <w:r w:rsidR="00E47249">
        <w:rPr>
          <w:noProof/>
          <w:lang w:val="en-GB" w:eastAsia="en-GB"/>
        </w:rPr>
        <w:t xml:space="preserve"> </w:t>
      </w:r>
      <w:r w:rsidR="008F136F">
        <w:rPr>
          <w:noProof/>
          <w:lang w:val="en-GB" w:eastAsia="en-GB"/>
        </w:rPr>
        <w:t>le signal de divergence entre</w:t>
      </w:r>
      <w:r w:rsidR="00E47249">
        <w:rPr>
          <w:noProof/>
          <w:lang w:val="en-GB" w:eastAsia="en-GB"/>
        </w:rPr>
        <w:t xml:space="preserve"> </w:t>
      </w:r>
      <w:r w:rsidR="00E47249">
        <w:rPr>
          <w:noProof/>
          <w:lang w:val="en-GB" w:eastAsia="en-GB"/>
        </w:rPr>
        <w:t>CNA</w:t>
      </w:r>
      <w:r w:rsidR="00E47249">
        <w:rPr>
          <w:noProof/>
          <w:lang w:val="en-GB" w:eastAsia="en-GB"/>
        </w:rPr>
        <w:t xml:space="preserve"> </w:t>
      </w:r>
      <w:r w:rsidR="008F136F">
        <w:rPr>
          <w:noProof/>
          <w:lang w:val="en-GB" w:eastAsia="en-GB"/>
        </w:rPr>
        <w:t>des</w:t>
      </w:r>
      <w:r w:rsidR="00E47249">
        <w:rPr>
          <w:noProof/>
          <w:lang w:val="en-GB" w:eastAsia="en-GB"/>
        </w:rPr>
        <w:t xml:space="preserve"> compartiment</w:t>
      </w:r>
      <w:r w:rsidR="00C72BC6">
        <w:rPr>
          <w:noProof/>
          <w:lang w:val="en-GB" w:eastAsia="en-GB"/>
        </w:rPr>
        <w:t>s</w:t>
      </w:r>
      <w:r w:rsidR="00E47249">
        <w:rPr>
          <w:noProof/>
          <w:lang w:val="en-GB" w:eastAsia="en-GB"/>
        </w:rPr>
        <w:t xml:space="preserve"> appariés</w:t>
      </w:r>
      <w:r w:rsidR="00E47249">
        <w:rPr>
          <w:noProof/>
          <w:lang w:val="en-GB" w:eastAsia="en-GB"/>
        </w:rPr>
        <w:t>,</w:t>
      </w:r>
      <w:r w:rsidR="008F136F">
        <w:rPr>
          <w:noProof/>
          <w:lang w:val="en-GB" w:eastAsia="en-GB"/>
        </w:rPr>
        <w:t xml:space="preserve"> pour garantir qu’ils n’étaient pas dûs à </w:t>
      </w:r>
      <w:r w:rsidR="008F136F">
        <w:rPr>
          <w:noProof/>
          <w:lang w:val="en-GB" w:eastAsia="en-GB"/>
        </w:rPr>
        <w:t xml:space="preserve">des </w:t>
      </w:r>
      <w:r w:rsidR="008F136F">
        <w:rPr>
          <w:noProof/>
          <w:lang w:val="en-GB" w:eastAsia="en-GB"/>
        </w:rPr>
        <w:t>différence</w:t>
      </w:r>
      <w:r w:rsidR="008F136F">
        <w:rPr>
          <w:noProof/>
          <w:lang w:val="en-GB" w:eastAsia="en-GB"/>
        </w:rPr>
        <w:t>s</w:t>
      </w:r>
      <w:r w:rsidR="008F136F">
        <w:rPr>
          <w:noProof/>
          <w:lang w:val="en-GB" w:eastAsia="en-GB"/>
        </w:rPr>
        <w:t xml:space="preserve"> d</w:t>
      </w:r>
      <w:r w:rsidR="008F136F">
        <w:rPr>
          <w:noProof/>
          <w:lang w:val="en-GB" w:eastAsia="en-GB"/>
        </w:rPr>
        <w:t>’abondance d’ARN ou de cellules.</w:t>
      </w:r>
    </w:p>
    <w:p w14:paraId="4B35679C" w14:textId="77777777" w:rsidR="006933C1" w:rsidRDefault="006933C1" w:rsidP="00BE0977">
      <w:pPr>
        <w:keepNext/>
        <w:spacing w:after="322"/>
        <w:ind w:left="-5" w:right="1402"/>
      </w:pPr>
      <w:r>
        <w:rPr>
          <w:noProof/>
          <w:lang w:val="en-GB" w:eastAsia="en-GB"/>
        </w:rPr>
        <w:lastRenderedPageBreak/>
        <w:drawing>
          <wp:inline distT="0" distB="0" distL="0" distR="0" wp14:anchorId="2AB334F8" wp14:editId="1C99F0F5">
            <wp:extent cx="6172200" cy="4752169"/>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6_remix.png"/>
                    <pic:cNvPicPr/>
                  </pic:nvPicPr>
                  <pic:blipFill>
                    <a:blip r:embed="rId23">
                      <a:extLst>
                        <a:ext uri="{28A0092B-C50C-407E-A947-70E740481C1C}">
                          <a14:useLocalDpi xmlns:a14="http://schemas.microsoft.com/office/drawing/2010/main" val="0"/>
                        </a:ext>
                      </a:extLst>
                    </a:blip>
                    <a:stretch>
                      <a:fillRect/>
                    </a:stretch>
                  </pic:blipFill>
                  <pic:spPr>
                    <a:xfrm>
                      <a:off x="0" y="0"/>
                      <a:ext cx="6186896" cy="4763484"/>
                    </a:xfrm>
                    <a:prstGeom prst="rect">
                      <a:avLst/>
                    </a:prstGeom>
                  </pic:spPr>
                </pic:pic>
              </a:graphicData>
            </a:graphic>
          </wp:inline>
        </w:drawing>
      </w:r>
    </w:p>
    <w:p w14:paraId="50F26DAB" w14:textId="065610ED" w:rsidR="00A72810" w:rsidRDefault="006933C1" w:rsidP="00BE0977">
      <w:pPr>
        <w:pStyle w:val="Lgende"/>
        <w:ind w:right="1417"/>
      </w:pPr>
      <w:r>
        <w:t xml:space="preserve">Figure </w:t>
      </w:r>
      <w:r>
        <w:t xml:space="preserve">7 : </w:t>
      </w:r>
      <w:r w:rsidRPr="006933C1">
        <w:rPr>
          <w:b/>
          <w:bCs/>
        </w:rPr>
        <w:t>Représentation des scores CNA obtenus avec InferCNVPlus, avant (A) et après normalisation (B), en fonction des cytobandes mineures pour chaque chromosome du génome.</w:t>
      </w:r>
      <w:r>
        <w:t xml:space="preserve"> </w:t>
      </w:r>
      <w:r w:rsidRPr="006933C1">
        <w:t>La ligne verticale en pointillé indique la position du centromère pour chaque chromosome. Les couleurs des courbes correspondent aux deux sous-types tumoraux comparés chez le patient MpBC9 (</w:t>
      </w:r>
      <w:r>
        <w:t xml:space="preserve">chondroïde tumorale </w:t>
      </w:r>
      <w:r>
        <w:t>en violet</w:t>
      </w:r>
      <w:r w:rsidRPr="006933C1">
        <w:t xml:space="preserve"> et </w:t>
      </w:r>
      <w:r>
        <w:t>épithélial</w:t>
      </w:r>
      <w:r w:rsidRPr="006933C1">
        <w:t xml:space="preserve"> </w:t>
      </w:r>
      <w:r>
        <w:t>tumorale en vert</w:t>
      </w:r>
      <w:r w:rsidRPr="006933C1">
        <w:t>). Les scores CNA s’étendent de -1 à 0 (délétion) et de 0 à 1 (amplification).</w:t>
      </w:r>
    </w:p>
    <w:p w14:paraId="7F660984" w14:textId="31A928EC" w:rsidR="00A72810" w:rsidRDefault="000568B7">
      <w:pPr>
        <w:pStyle w:val="Titre3"/>
        <w:spacing w:after="214"/>
        <w:ind w:left="752" w:hanging="767"/>
      </w:pPr>
      <w:bookmarkStart w:id="74" w:name="_Toc31701"/>
      <w:r>
        <w:t xml:space="preserve">Identification des altérations divergentes entre compartiments </w:t>
      </w:r>
      <w:r w:rsidR="0004581B">
        <w:t>apparié</w:t>
      </w:r>
      <w:r>
        <w:t>s</w:t>
      </w:r>
      <w:bookmarkEnd w:id="74"/>
    </w:p>
    <w:p w14:paraId="65DAEFCC" w14:textId="1348A509" w:rsidR="00A72810" w:rsidDel="000A0992" w:rsidRDefault="000568B7" w:rsidP="000A0992">
      <w:pPr>
        <w:spacing w:after="322"/>
        <w:ind w:left="-5" w:right="1402"/>
        <w:rPr>
          <w:del w:id="75" w:author="bioinfo" w:date="2025-05-30T08:20:00Z"/>
        </w:rPr>
      </w:pPr>
      <w:r>
        <w:rPr>
          <w:b/>
        </w:rPr>
        <w:t xml:space="preserve">Test par bras chromosomique </w:t>
      </w:r>
      <w:commentRangeStart w:id="76"/>
      <w:r>
        <w:t xml:space="preserve">Afin d’identifier les altérations </w:t>
      </w:r>
      <w:r w:rsidR="00FC09AB">
        <w:t xml:space="preserve">génomiques </w:t>
      </w:r>
      <w:r>
        <w:t xml:space="preserve">divergentes entre les compartiments </w:t>
      </w:r>
      <w:r w:rsidR="00C72BC6">
        <w:t>appariés</w:t>
      </w:r>
      <w:r>
        <w:t xml:space="preserve"> de chaque tumeur, nous avons testé si la distribution des </w:t>
      </w:r>
      <w:r w:rsidR="00FC09AB">
        <w:t xml:space="preserve">différences de </w:t>
      </w:r>
      <w:r>
        <w:t xml:space="preserve">scores CNA </w:t>
      </w:r>
      <w:r w:rsidR="00FC09AB">
        <w:t xml:space="preserve">entre compartiments </w:t>
      </w:r>
      <w:r>
        <w:t xml:space="preserve">pour un bras chromosomique donné, était significativement différente des </w:t>
      </w:r>
      <w:r w:rsidR="00FC09AB">
        <w:t>différences</w:t>
      </w:r>
      <w:r>
        <w:t xml:space="preserve"> d</w:t>
      </w:r>
      <w:r w:rsidR="00FC09AB">
        <w:t>ans l</w:t>
      </w:r>
      <w:r>
        <w:t>es autres cytobandes.</w:t>
      </w:r>
      <w:commentRangeEnd w:id="76"/>
      <w:r w:rsidR="00FC09AB">
        <w:rPr>
          <w:rStyle w:val="Marquedecommentaire"/>
        </w:rPr>
        <w:commentReference w:id="76"/>
      </w:r>
      <w:r>
        <w:t xml:space="preserve"> </w:t>
      </w:r>
      <w:del w:id="77" w:author="bioinfo" w:date="2025-05-30T08:20:00Z">
        <w:r w:rsidDel="000A0992">
          <w:delText>Pour cela nous avons défini</w:delText>
        </w:r>
        <w:r w:rsidR="00D84CF6" w:rsidDel="000A0992">
          <w:delText>,</w:delText>
        </w:r>
        <w:r w:rsidDel="000A0992">
          <w:delText xml:space="preserve"> pour</w:delText>
        </w:r>
        <w:r w:rsidR="009F3FA3" w:rsidDel="000A0992">
          <w:delText xml:space="preserve"> chaque</w:delText>
        </w:r>
        <w:r w:rsidDel="000A0992">
          <w:delText xml:space="preserve"> </w:delText>
        </w:r>
        <w:r w:rsidR="00FC09AB" w:rsidDel="000A0992">
          <w:delText>bras chromosomique (p ou q)</w:delText>
        </w:r>
        <w:r w:rsidR="00D84CF6" w:rsidDel="000A0992">
          <w:delText>,</w:delText>
        </w:r>
        <w:r w:rsidDel="000A0992">
          <w:delText xml:space="preserve"> le</w:delText>
        </w:r>
        <w:r w:rsidR="00FC09AB" w:rsidDel="000A0992">
          <w:delText>s</w:delText>
        </w:r>
        <w:r w:rsidR="005B337B" w:rsidDel="000A0992">
          <w:delText xml:space="preserve"> cytobandes</w:delText>
        </w:r>
        <w:r w:rsidDel="000A0992">
          <w:delText xml:space="preserve"> </w:delText>
        </w:r>
        <w:r w:rsidR="00FC09AB" w:rsidDel="000A0992">
          <w:delText>qui le composent</w:delText>
        </w:r>
        <w:r w:rsidDel="000A0992">
          <w:delText xml:space="preserve">. </w:delText>
        </w:r>
        <w:r w:rsidR="00FC09AB" w:rsidDel="000A0992">
          <w:delText>Puis</w:delText>
        </w:r>
        <w:r w:rsidDel="000A0992">
          <w:delText xml:space="preserve">, grâce un test </w:delText>
        </w:r>
        <w:r w:rsidRPr="005B337B" w:rsidDel="000A0992">
          <w:rPr>
            <w:i/>
          </w:rPr>
          <w:delText>t</w:delText>
        </w:r>
        <w:r w:rsidDel="000A0992">
          <w:delText xml:space="preserve"> </w:delText>
        </w:r>
        <w:r w:rsidR="00FC09AB" w:rsidDel="000A0992">
          <w:delText>(</w:delText>
        </w:r>
        <w:r w:rsidR="00FC09AB" w:rsidRPr="005B337B" w:rsidDel="000A0992">
          <w:rPr>
            <w:i/>
          </w:rPr>
          <w:delText>Student’s t test</w:delText>
        </w:r>
        <w:r w:rsidR="00FC09AB" w:rsidDel="000A0992">
          <w:delText xml:space="preserve">), </w:delText>
        </w:r>
        <w:r w:rsidDel="000A0992">
          <w:delText xml:space="preserve">nous avons pu </w:delText>
        </w:r>
        <w:r w:rsidR="00FC09AB" w:rsidDel="000A0992">
          <w:delText>tester,</w:delText>
        </w:r>
        <w:r w:rsidDel="000A0992">
          <w:delText xml:space="preserve"> pour chaque patient</w:delText>
        </w:r>
        <w:r w:rsidR="00FC09AB" w:rsidDel="000A0992">
          <w:delText>e</w:delText>
        </w:r>
        <w:r w:rsidDel="000A0992">
          <w:delText xml:space="preserve">, </w:delText>
        </w:r>
        <w:r w:rsidR="00FC09AB" w:rsidDel="000A0992">
          <w:delText xml:space="preserve">si </w:delText>
        </w:r>
        <w:r w:rsidDel="000A0992">
          <w:delText xml:space="preserve">la distribution des </w:delText>
        </w:r>
        <w:r w:rsidR="00FC09AB" w:rsidDel="000A0992">
          <w:delText>différences entre compartiment</w:delText>
        </w:r>
        <w:r w:rsidR="00D84CF6" w:rsidDel="000A0992">
          <w:delText>s</w:delText>
        </w:r>
        <w:r w:rsidR="00FC09AB" w:rsidDel="000A0992">
          <w:delText xml:space="preserve"> pour chaque cytobande du</w:delText>
        </w:r>
        <w:r w:rsidDel="000A0992">
          <w:delText xml:space="preserve"> bras chromosomique était significativement différent</w:delText>
        </w:r>
        <w:r w:rsidR="00154384" w:rsidDel="000A0992">
          <w:delText>e</w:delText>
        </w:r>
        <w:r w:rsidDel="000A0992">
          <w:delText xml:space="preserve"> de </w:delText>
        </w:r>
        <w:r w:rsidR="00FC09AB" w:rsidDel="000A0992">
          <w:delText xml:space="preserve">celle </w:delText>
        </w:r>
        <w:r w:rsidDel="000A0992">
          <w:delText>de</w:delText>
        </w:r>
        <w:r w:rsidR="00FC09AB" w:rsidDel="000A0992">
          <w:delText>s</w:delText>
        </w:r>
        <w:r w:rsidDel="000A0992">
          <w:delText xml:space="preserve"> autres </w:delText>
        </w:r>
        <w:r w:rsidR="00FC09AB" w:rsidDel="000A0992">
          <w:delText>bras</w:delText>
        </w:r>
        <w:r w:rsidDel="000A0992">
          <w:delText xml:space="preserve">. </w:delText>
        </w:r>
        <w:r w:rsidR="00FC09AB" w:rsidDel="000A0992">
          <w:delText xml:space="preserve">Nous </w:delText>
        </w:r>
        <w:r w:rsidDel="000A0992">
          <w:delText>avons ainsi obtenu une p-value pour chaque bras chromosomique.</w:delText>
        </w:r>
      </w:del>
    </w:p>
    <w:p w14:paraId="1B2E50DC" w14:textId="6A8AF729" w:rsidR="00A72810" w:rsidRDefault="000568B7" w:rsidP="000A0992">
      <w:pPr>
        <w:spacing w:after="322"/>
        <w:ind w:left="-5" w:right="1402"/>
        <w:pPrChange w:id="78" w:author="bioinfo" w:date="2025-05-30T08:20:00Z">
          <w:pPr>
            <w:ind w:left="-5" w:right="1402"/>
          </w:pPr>
        </w:pPrChange>
      </w:pPr>
      <w:del w:id="79" w:author="bioinfo" w:date="2025-05-30T08:20:00Z">
        <w:r w:rsidDel="000A0992">
          <w:rPr>
            <w:b/>
          </w:rPr>
          <w:delText xml:space="preserve">Résultats significatifs </w:delText>
        </w:r>
        <w:r w:rsidR="00D20B66" w:rsidDel="000A0992">
          <w:delText>Nous avons appliqué une méthode de correction stricte, correspondant à la correction de Bonferroni. Ainsi l</w:delText>
        </w:r>
      </w:del>
      <w:ins w:id="80" w:author="bioinfo" w:date="2025-05-30T08:20:00Z">
        <w:r w:rsidR="000A0992">
          <w:t>L</w:t>
        </w:r>
      </w:ins>
      <w:r w:rsidR="00D20B66">
        <w:t>es p-values obtenues lors des tests ont été corrigées</w:t>
      </w:r>
      <w:del w:id="81" w:author="bioinfo" w:date="2025-05-30T08:22:00Z">
        <w:r w:rsidR="00D20B66" w:rsidDel="000A0992">
          <w:delText xml:space="preserve"> afin de fournir des </w:delText>
        </w:r>
        <w:r w:rsidR="009F3FA3" w:rsidDel="000A0992">
          <w:delText>valeurs</w:delText>
        </w:r>
        <w:r w:rsidR="00D20B66" w:rsidDel="000A0992">
          <w:delText xml:space="preserve"> ajustées au grand nombre de tests </w:delText>
        </w:r>
        <w:r w:rsidR="009F3FA3" w:rsidDel="000A0992">
          <w:delText>effectués</w:delText>
        </w:r>
      </w:del>
      <w:r w:rsidR="00D20B66">
        <w:t xml:space="preserve">, </w:t>
      </w:r>
      <w:ins w:id="82" w:author="bioinfo" w:date="2025-05-30T08:23:00Z">
        <w:r w:rsidR="000A0992">
          <w:t xml:space="preserve">et considérer comme significatives </w:t>
        </w:r>
      </w:ins>
      <w:del w:id="83" w:author="bioinfo" w:date="2025-05-30T08:24:00Z">
        <w:r w:rsidR="00D20B66" w:rsidDel="00E85BF3">
          <w:delText xml:space="preserve">avec </w:delText>
        </w:r>
      </w:del>
      <w:ins w:id="84" w:author="bioinfo" w:date="2025-05-30T08:24:00Z">
        <w:r w:rsidR="00E85BF3">
          <w:lastRenderedPageBreak/>
          <w:t>lorsque</w:t>
        </w:r>
        <w:r w:rsidR="00E85BF3">
          <w:t xml:space="preserve"> </w:t>
        </w:r>
      </w:ins>
      <w:del w:id="85" w:author="bioinfo" w:date="2025-05-30T08:24:00Z">
        <w:r w:rsidR="00D20B66" w:rsidDel="00E85BF3">
          <w:delText xml:space="preserve">une </w:delText>
        </w:r>
      </w:del>
      <w:ins w:id="86" w:author="bioinfo" w:date="2025-05-30T08:24:00Z">
        <w:r w:rsidR="00E85BF3">
          <w:t>la</w:t>
        </w:r>
        <w:r w:rsidR="00E85BF3">
          <w:t xml:space="preserve"> </w:t>
        </w:r>
      </w:ins>
      <w:r w:rsidR="00D20B66">
        <w:t>probabilité de commettre une erreur</w:t>
      </w:r>
      <w:ins w:id="87" w:author="bioinfo" w:date="2025-05-30T08:24:00Z">
        <w:r w:rsidR="00E85BF3">
          <w:t xml:space="preserve"> était</w:t>
        </w:r>
      </w:ins>
      <w:ins w:id="88" w:author="bioinfo" w:date="2025-05-30T08:25:00Z">
        <w:r w:rsidR="00E85BF3">
          <w:t xml:space="preserve"> très</w:t>
        </w:r>
      </w:ins>
      <w:bookmarkStart w:id="89" w:name="_GoBack"/>
      <w:bookmarkEnd w:id="89"/>
      <w:r w:rsidR="00D20B66">
        <w:t xml:space="preserve"> faible (α=0.001). </w:t>
      </w:r>
      <w:r>
        <w:t xml:space="preserve">En plus de ce seuil alpha, une </w:t>
      </w:r>
      <w:r w:rsidR="009F3FA3">
        <w:t>deuxième</w:t>
      </w:r>
      <w:r>
        <w:t xml:space="preserve"> métrique </w:t>
      </w:r>
      <w:r w:rsidR="00982036">
        <w:t xml:space="preserve">plus représentative la taille de l’effet </w:t>
      </w:r>
      <w:r w:rsidR="00D20B66">
        <w:t>a</w:t>
      </w:r>
      <w:r>
        <w:t xml:space="preserve"> été utilisé</w:t>
      </w:r>
      <w:r w:rsidR="00D20B66">
        <w:t>e,</w:t>
      </w:r>
      <w:r>
        <w:t xml:space="preserve"> </w:t>
      </w:r>
      <w:r w:rsidR="00982036">
        <w:t xml:space="preserve">à savoir la différence médiane entre les compartiments pour chaque </w:t>
      </w:r>
      <w:r w:rsidR="00EE0DBA">
        <w:t>bras chromosomique</w:t>
      </w:r>
      <w:r>
        <w:t xml:space="preserve"> </w:t>
      </w:r>
      <w:r w:rsidR="003E171F">
        <w:t>(voir Méthodes)</w:t>
      </w:r>
      <w:r>
        <w:t>.</w:t>
      </w:r>
      <w:del w:id="90" w:author="bioinfo" w:date="2025-05-30T08:21:00Z">
        <w:r w:rsidDel="000A0992">
          <w:delText xml:space="preserve"> En effet, en utilisant cette métrique comme filtre, nous </w:delText>
        </w:r>
        <w:r w:rsidR="0046402B" w:rsidDel="000A0992">
          <w:delText xml:space="preserve">avons pu </w:delText>
        </w:r>
        <w:r w:rsidDel="000A0992">
          <w:delText xml:space="preserve">éliminer les bras chromosomiques significatifs mais ayant une taille d’effet trop peu importante, et donc potentiellement moins </w:delText>
        </w:r>
        <w:r w:rsidR="00D84CF6" w:rsidDel="000A0992">
          <w:delText>représentatifs de réelles différences génétiques sous-clonales</w:delText>
        </w:r>
      </w:del>
      <w:r>
        <w:t>.</w:t>
      </w:r>
      <w:r w:rsidR="001E1C7E" w:rsidRPr="001E1C7E">
        <w:t xml:space="preserve"> </w:t>
      </w:r>
      <w:r w:rsidR="001E1C7E">
        <w:t xml:space="preserve">La </w:t>
      </w:r>
      <w:r w:rsidR="001E1C7E">
        <w:rPr>
          <w:b/>
        </w:rPr>
        <w:t>figure 8</w:t>
      </w:r>
      <w:r w:rsidR="001E1C7E">
        <w:t xml:space="preserve"> permet de </w:t>
      </w:r>
      <w:r w:rsidR="00956490">
        <w:t>représenter</w:t>
      </w:r>
      <w:r w:rsidR="00956490">
        <w:t xml:space="preserve"> </w:t>
      </w:r>
      <w:r w:rsidR="002A55A5">
        <w:t>l</w:t>
      </w:r>
      <w:r w:rsidR="00956490">
        <w:t>es bras chromosomique</w:t>
      </w:r>
      <w:r w:rsidR="00956490">
        <w:t>s significatifs par patiente</w:t>
      </w:r>
      <w:r w:rsidR="001E1C7E">
        <w:t xml:space="preserve"> </w:t>
      </w:r>
      <w:r w:rsidR="00EE0DBA">
        <w:t>sous forme</w:t>
      </w:r>
      <w:r w:rsidR="001E1C7E">
        <w:t xml:space="preserve"> </w:t>
      </w:r>
      <w:r w:rsidR="00EE0DBA">
        <w:t>d’</w:t>
      </w:r>
      <w:r w:rsidR="001E1C7E">
        <w:t>un VolcanoPlot</w:t>
      </w:r>
      <w:r w:rsidR="00D24114">
        <w:t>.</w:t>
      </w:r>
      <w:r w:rsidR="00367554">
        <w:t xml:space="preserve"> La droite horizontale en pointillé </w:t>
      </w:r>
      <w:r w:rsidR="00367554">
        <w:t>indique</w:t>
      </w:r>
      <w:r w:rsidR="00367554">
        <w:t xml:space="preserve"> </w:t>
      </w:r>
      <w:r w:rsidR="00367554">
        <w:t>le</w:t>
      </w:r>
      <w:r w:rsidR="00367554">
        <w:t xml:space="preserve"> seuil </w:t>
      </w:r>
      <w:r w:rsidR="00367554">
        <w:t>de significativité</w:t>
      </w:r>
      <w:r w:rsidR="00367554">
        <w:t xml:space="preserve"> </w:t>
      </w:r>
      <w:r w:rsidR="00367554">
        <w:t>(α=0.001)</w:t>
      </w:r>
      <w:r w:rsidR="00367554">
        <w:t xml:space="preserve">, tandis que les droites verticales en pointillé </w:t>
      </w:r>
      <w:r w:rsidR="00367554" w:rsidRPr="00367554">
        <w:t xml:space="preserve">délimitent les seuils définissant une </w:t>
      </w:r>
      <w:r w:rsidR="00D84CF6" w:rsidRPr="00367554">
        <w:t xml:space="preserve">forte </w:t>
      </w:r>
      <w:r w:rsidR="00367554" w:rsidRPr="00367554">
        <w:t>différence</w:t>
      </w:r>
      <w:r w:rsidR="00B25EC5">
        <w:t xml:space="preserve"> absolue</w:t>
      </w:r>
      <w:r w:rsidR="00367554" w:rsidRPr="00367554">
        <w:t xml:space="preserve"> de score</w:t>
      </w:r>
      <w:r w:rsidR="00B25EC5">
        <w:t xml:space="preserve"> entre compartiment</w:t>
      </w:r>
      <w:r w:rsidR="00D84CF6">
        <w:t>s</w:t>
      </w:r>
      <w:r w:rsidR="00367554">
        <w:t>.</w:t>
      </w:r>
      <w:r w:rsidR="00832F73" w:rsidRPr="00832F73">
        <w:t xml:space="preserve"> </w:t>
      </w:r>
      <w:r w:rsidR="005B56A7">
        <w:t>Par exemple, l</w:t>
      </w:r>
      <w:r w:rsidR="00832F73">
        <w:t xml:space="preserve">e bras chromosomique </w:t>
      </w:r>
      <w:r w:rsidR="005B56A7">
        <w:t xml:space="preserve">le plus </w:t>
      </w:r>
      <w:r w:rsidR="005B56A7">
        <w:t>significativement délété</w:t>
      </w:r>
      <w:r w:rsidR="00832F73">
        <w:t xml:space="preserve"> </w:t>
      </w:r>
      <w:r w:rsidR="00832F73">
        <w:t xml:space="preserve">et avec </w:t>
      </w:r>
      <w:r w:rsidR="005B56A7">
        <w:t>la plus</w:t>
      </w:r>
      <w:r w:rsidR="00832F73">
        <w:t xml:space="preserve"> grande différence </w:t>
      </w:r>
      <w:r w:rsidR="005B56A7">
        <w:t xml:space="preserve">entre les compartiments tumoraux </w:t>
      </w:r>
      <w:r w:rsidR="005B56A7">
        <w:t>correspond</w:t>
      </w:r>
      <w:r w:rsidR="005B56A7">
        <w:t xml:space="preserve"> au</w:t>
      </w:r>
      <w:r w:rsidR="00832F73">
        <w:t xml:space="preserve"> </w:t>
      </w:r>
      <w:r w:rsidR="005B56A7">
        <w:t xml:space="preserve">bras </w:t>
      </w:r>
      <w:proofErr w:type="spellStart"/>
      <w:r w:rsidR="00832F73">
        <w:t>Xq</w:t>
      </w:r>
      <w:proofErr w:type="spellEnd"/>
      <w:r w:rsidR="005B56A7">
        <w:t xml:space="preserve"> chez l</w:t>
      </w:r>
      <w:r w:rsidR="005B56A7">
        <w:t>a</w:t>
      </w:r>
      <w:r w:rsidR="005B56A7">
        <w:t xml:space="preserve"> patient</w:t>
      </w:r>
      <w:r w:rsidR="005B56A7">
        <w:t>e MpBC16</w:t>
      </w:r>
      <w:r w:rsidR="005B56A7">
        <w:t>.</w:t>
      </w:r>
      <w:r w:rsidR="005B56A7">
        <w:t xml:space="preserve"> </w:t>
      </w:r>
      <w:r w:rsidR="005B56A7">
        <w:t>Toutefois, b</w:t>
      </w:r>
      <w:r w:rsidR="00D24114">
        <w:t>ien q</w:t>
      </w:r>
      <w:r w:rsidR="00D24114">
        <w:t>ue certains bras chromosomiques présente</w:t>
      </w:r>
      <w:r w:rsidR="00D24114">
        <w:t>nt</w:t>
      </w:r>
      <w:r w:rsidR="00D24114">
        <w:t xml:space="preserve"> des </w:t>
      </w:r>
      <w:r w:rsidR="00D24114">
        <w:t>altérations divergentes</w:t>
      </w:r>
      <w:r w:rsidR="00D24114">
        <w:t xml:space="preserve"> significatives</w:t>
      </w:r>
      <w:r w:rsidR="00D24114">
        <w:t xml:space="preserve"> entre compartiment tumoraux, </w:t>
      </w:r>
      <w:r w:rsidR="005B56A7">
        <w:t>nous pouvons voir que cela</w:t>
      </w:r>
      <w:r w:rsidR="00D24114">
        <w:t xml:space="preserve"> ne concerne</w:t>
      </w:r>
      <w:r w:rsidR="005B56A7">
        <w:t xml:space="preserve"> </w:t>
      </w:r>
      <w:r w:rsidR="00D24114">
        <w:t>que quelques patient</w:t>
      </w:r>
      <w:r w:rsidR="00956490">
        <w:t>e</w:t>
      </w:r>
      <w:r w:rsidR="00D24114">
        <w:t>s</w:t>
      </w:r>
      <w:r w:rsidR="00D84CF6" w:rsidRPr="00D84CF6">
        <w:t xml:space="preserve"> </w:t>
      </w:r>
      <w:r w:rsidR="00D84CF6">
        <w:t>uniquement</w:t>
      </w:r>
      <w:r w:rsidR="00D24114">
        <w:t>.</w:t>
      </w:r>
      <w:r w:rsidR="00956490">
        <w:t xml:space="preserve"> </w:t>
      </w:r>
    </w:p>
    <w:p w14:paraId="6C8CEDF2" w14:textId="77777777" w:rsidR="00F95967" w:rsidRDefault="001E1C7E" w:rsidP="00BE0977">
      <w:pPr>
        <w:keepNext/>
        <w:ind w:left="-5" w:right="1402"/>
      </w:pPr>
      <w:r>
        <w:rPr>
          <w:noProof/>
          <w:lang w:val="en-GB" w:eastAsia="en-GB"/>
        </w:rPr>
        <w:drawing>
          <wp:inline distT="0" distB="0" distL="0" distR="0" wp14:anchorId="7FD5D1A3" wp14:editId="7944FD90">
            <wp:extent cx="5850467" cy="3402330"/>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olcano.png"/>
                    <pic:cNvPicPr/>
                  </pic:nvPicPr>
                  <pic:blipFill>
                    <a:blip r:embed="rId24">
                      <a:extLst>
                        <a:ext uri="{28A0092B-C50C-407E-A947-70E740481C1C}">
                          <a14:useLocalDpi xmlns:a14="http://schemas.microsoft.com/office/drawing/2010/main" val="0"/>
                        </a:ext>
                      </a:extLst>
                    </a:blip>
                    <a:stretch>
                      <a:fillRect/>
                    </a:stretch>
                  </pic:blipFill>
                  <pic:spPr>
                    <a:xfrm>
                      <a:off x="0" y="0"/>
                      <a:ext cx="5866087" cy="3411414"/>
                    </a:xfrm>
                    <a:prstGeom prst="rect">
                      <a:avLst/>
                    </a:prstGeom>
                  </pic:spPr>
                </pic:pic>
              </a:graphicData>
            </a:graphic>
          </wp:inline>
        </w:drawing>
      </w:r>
    </w:p>
    <w:p w14:paraId="59CA2ECE" w14:textId="7EEDA2CE" w:rsidR="00A72810" w:rsidRDefault="00B25EC5" w:rsidP="00BE0977">
      <w:pPr>
        <w:spacing w:after="581" w:line="259" w:lineRule="auto"/>
        <w:ind w:left="0" w:right="1417" w:firstLine="0"/>
      </w:pPr>
      <w:r w:rsidRPr="00B25EC5">
        <w:rPr>
          <w:b/>
          <w:i/>
          <w:iCs/>
          <w:color w:val="44546A" w:themeColor="text2"/>
          <w:sz w:val="18"/>
          <w:szCs w:val="18"/>
          <w:u w:val="single"/>
        </w:rPr>
        <w:t xml:space="preserve">Figure 8 : </w:t>
      </w:r>
      <w:proofErr w:type="spellStart"/>
      <w:r w:rsidRPr="00B25EC5">
        <w:rPr>
          <w:b/>
          <w:i/>
          <w:iCs/>
          <w:color w:val="44546A" w:themeColor="text2"/>
          <w:sz w:val="18"/>
          <w:szCs w:val="18"/>
          <w:u w:val="single"/>
        </w:rPr>
        <w:t>Volcano</w:t>
      </w:r>
      <w:proofErr w:type="spellEnd"/>
      <w:r w:rsidRPr="00B25EC5">
        <w:rPr>
          <w:b/>
          <w:i/>
          <w:iCs/>
          <w:color w:val="44546A" w:themeColor="text2"/>
          <w:sz w:val="18"/>
          <w:szCs w:val="18"/>
          <w:u w:val="single"/>
        </w:rPr>
        <w:t xml:space="preserve"> Plot des altérations CNA divergentes entre compartiments tumoraux appariés.</w:t>
      </w:r>
      <w:r>
        <w:rPr>
          <w:b/>
          <w:i/>
          <w:iCs/>
          <w:color w:val="44546A" w:themeColor="text2"/>
          <w:sz w:val="18"/>
          <w:szCs w:val="18"/>
          <w:u w:val="single"/>
        </w:rPr>
        <w:t xml:space="preserve"> </w:t>
      </w:r>
      <w:r w:rsidRPr="00832F73">
        <w:rPr>
          <w:i/>
          <w:iCs/>
          <w:color w:val="44546A" w:themeColor="text2"/>
          <w:sz w:val="18"/>
          <w:szCs w:val="18"/>
        </w:rPr>
        <w:t>Pour chaque patiente, les bras chromosomiques sont représentés selon la p-value ajustée (correction de Bonferroni, seuil α = 0,001) et la différence</w:t>
      </w:r>
      <w:r>
        <w:rPr>
          <w:i/>
          <w:iCs/>
          <w:color w:val="44546A" w:themeColor="text2"/>
          <w:sz w:val="18"/>
          <w:szCs w:val="18"/>
        </w:rPr>
        <w:t xml:space="preserve"> absolue</w:t>
      </w:r>
      <w:r w:rsidRPr="00832F73">
        <w:rPr>
          <w:i/>
          <w:iCs/>
          <w:color w:val="44546A" w:themeColor="text2"/>
          <w:sz w:val="18"/>
          <w:szCs w:val="18"/>
        </w:rPr>
        <w:t xml:space="preserve"> de score CNA entre compartiments (seuil ≥ 0,27). Seules quelques patientes présentent des altérations significatives.</w:t>
      </w:r>
      <w:r w:rsidR="00853937">
        <w:rPr>
          <w:rStyle w:val="Marquedecommentaire"/>
        </w:rPr>
        <w:commentReference w:id="91"/>
      </w:r>
    </w:p>
    <w:p w14:paraId="15616CC9" w14:textId="5BF2BF54" w:rsidR="00A72810" w:rsidRDefault="00A72810">
      <w:pPr>
        <w:spacing w:after="581" w:line="259" w:lineRule="auto"/>
        <w:ind w:left="0" w:firstLine="0"/>
        <w:jc w:val="left"/>
      </w:pPr>
    </w:p>
    <w:p w14:paraId="04E9BEC9" w14:textId="7117B2F5" w:rsidR="00E90CAE" w:rsidRDefault="000568B7" w:rsidP="00E90CAE">
      <w:pPr>
        <w:spacing w:after="579" w:line="259" w:lineRule="auto"/>
        <w:ind w:left="0" w:firstLine="0"/>
        <w:jc w:val="left"/>
      </w:pPr>
      <w:r>
        <w:t>Enfin</w:t>
      </w:r>
      <w:r w:rsidR="002A55A5">
        <w:t xml:space="preserve">, afin de d’investiguer plus </w:t>
      </w:r>
      <w:r w:rsidR="00A560BF">
        <w:t xml:space="preserve">en détail </w:t>
      </w:r>
      <w:r w:rsidR="00083C2E">
        <w:t>l</w:t>
      </w:r>
      <w:r w:rsidR="002A55A5">
        <w:t>es bras chromos</w:t>
      </w:r>
      <w:r w:rsidR="00A560BF">
        <w:t>om</w:t>
      </w:r>
      <w:r w:rsidR="002A55A5">
        <w:t>iques significati</w:t>
      </w:r>
      <w:r w:rsidR="00083C2E">
        <w:t>vement divergents</w:t>
      </w:r>
      <w:r w:rsidR="002A55A5">
        <w:t>, nous avons représenté la corrélation des scores CNA par cytobandes pour chacun des compartiments tumoraux appariés</w:t>
      </w:r>
      <w:r w:rsidR="00A560BF">
        <w:t xml:space="preserve"> de chaque échantillon</w:t>
      </w:r>
      <w:r w:rsidR="00A560BF">
        <w:t xml:space="preserve">. </w:t>
      </w:r>
      <w:r w:rsidR="00A560BF">
        <w:t>Un exemple d</w:t>
      </w:r>
      <w:r w:rsidR="00A560BF">
        <w:t>es résultats pour les</w:t>
      </w:r>
      <w:r w:rsidR="00A560BF">
        <w:t xml:space="preserve"> patientes MpBC9 et MpBC15 sont représentés sur la </w:t>
      </w:r>
      <w:r w:rsidR="00A560BF">
        <w:t>F</w:t>
      </w:r>
      <w:r>
        <w:rPr>
          <w:b/>
        </w:rPr>
        <w:t xml:space="preserve">igure </w:t>
      </w:r>
      <w:proofErr w:type="gramStart"/>
      <w:r>
        <w:rPr>
          <w:b/>
        </w:rPr>
        <w:t>9</w:t>
      </w:r>
      <w:r w:rsidR="00A560BF">
        <w:t>.</w:t>
      </w:r>
      <w:r>
        <w:t>.</w:t>
      </w:r>
      <w:proofErr w:type="gramEnd"/>
      <w:r>
        <w:t xml:space="preserve"> Chaque point représente le score normalisé obtenu pour chaque cytobande. </w:t>
      </w:r>
      <w:r w:rsidR="00A560BF">
        <w:t>Les</w:t>
      </w:r>
      <w:r>
        <w:t xml:space="preserve"> cytobandes appartenant au bras </w:t>
      </w:r>
      <w:r>
        <w:lastRenderedPageBreak/>
        <w:t xml:space="preserve">retrouvé comme significatif par le test statistique </w:t>
      </w:r>
      <w:r w:rsidR="00A560BF">
        <w:t xml:space="preserve">ont été </w:t>
      </w:r>
      <w:r w:rsidR="00E90CAE">
        <w:t>colorée</w:t>
      </w:r>
      <w:r w:rsidR="00083C2E">
        <w:t>s</w:t>
      </w:r>
      <w:r w:rsidR="00E90CAE">
        <w:t xml:space="preserve"> en</w:t>
      </w:r>
      <w:r>
        <w:t xml:space="preserve"> rouge. On constate que pour le bras chromosomique </w:t>
      </w:r>
      <w:r w:rsidR="00A560BF">
        <w:t>1</w:t>
      </w:r>
      <w:r w:rsidR="00A560BF">
        <w:t>3</w:t>
      </w:r>
      <w:r w:rsidR="00A560BF">
        <w:t xml:space="preserve">q </w:t>
      </w:r>
      <w:r>
        <w:t xml:space="preserve">chez MpBC9 </w:t>
      </w:r>
      <w:r w:rsidR="00A560BF">
        <w:t>(figure 9A)</w:t>
      </w:r>
      <w:r w:rsidR="00BE0977">
        <w:t xml:space="preserve"> </w:t>
      </w:r>
      <w:r w:rsidR="00A560BF">
        <w:t xml:space="preserve">et </w:t>
      </w:r>
      <w:r w:rsidR="00A560BF">
        <w:t>MpBC15</w:t>
      </w:r>
      <w:r w:rsidR="00A560BF">
        <w:t xml:space="preserve"> (</w:t>
      </w:r>
      <w:r>
        <w:rPr>
          <w:b/>
        </w:rPr>
        <w:t>figure 9B</w:t>
      </w:r>
      <w:r w:rsidR="00A560BF">
        <w:rPr>
          <w:b/>
        </w:rPr>
        <w:t xml:space="preserve">), </w:t>
      </w:r>
      <w:r>
        <w:t xml:space="preserve">les cytobandes appartenant à ces bras sont </w:t>
      </w:r>
      <w:proofErr w:type="spellStart"/>
      <w:r>
        <w:t>outliers</w:t>
      </w:r>
      <w:proofErr w:type="spellEnd"/>
      <w:r>
        <w:t xml:space="preserve"> par rapport aux autres </w:t>
      </w:r>
      <w:r w:rsidR="00EE0DBA">
        <w:t>cytobandes</w:t>
      </w:r>
      <w:r w:rsidR="00A560BF">
        <w:t xml:space="preserve">. </w:t>
      </w:r>
      <w:r w:rsidR="00B413D4">
        <w:t xml:space="preserve">La figure 9C </w:t>
      </w:r>
      <w:r w:rsidR="00B413D4">
        <w:t xml:space="preserve">illustre </w:t>
      </w:r>
      <w:r w:rsidR="00B413D4">
        <w:t>ces altérations divergentes significati</w:t>
      </w:r>
      <w:r w:rsidR="00083C2E">
        <w:t>ve</w:t>
      </w:r>
      <w:r w:rsidR="00B413D4">
        <w:t>s sur le profil CNA</w:t>
      </w:r>
      <w:r w:rsidR="00B413D4">
        <w:t>. L’encadré rouge montre l’emplacement du bras chromosomique significativement divergent au sein du pro</w:t>
      </w:r>
      <w:r w:rsidR="00B413D4">
        <w:t>fil CNA</w:t>
      </w:r>
      <w:r w:rsidR="00B413D4">
        <w:t>.</w:t>
      </w:r>
      <w:r w:rsidR="00B413D4">
        <w:t xml:space="preserve"> </w:t>
      </w:r>
      <w:r w:rsidR="00E90CAE">
        <w:t>Pour conclure, cette figure montre que nous retrouvons quelques rares cas d’altération divergentes entre les compartiments tumoraux appariés.</w:t>
      </w:r>
    </w:p>
    <w:p w14:paraId="4DB8E740" w14:textId="391870CE" w:rsidR="00A72810" w:rsidRDefault="00A72810" w:rsidP="005B56A7">
      <w:pPr>
        <w:ind w:right="1417"/>
      </w:pPr>
    </w:p>
    <w:p w14:paraId="13B7759E" w14:textId="77777777" w:rsidR="00246308" w:rsidRDefault="000568B7" w:rsidP="00BE0977">
      <w:pPr>
        <w:keepNext/>
        <w:spacing w:after="581" w:line="259" w:lineRule="auto"/>
        <w:ind w:left="0" w:firstLine="0"/>
        <w:jc w:val="left"/>
      </w:pPr>
      <w:r>
        <w:rPr>
          <w:noProof/>
          <w:lang w:val="en-GB" w:eastAsia="en-GB"/>
        </w:rPr>
        <w:drawing>
          <wp:inline distT="0" distB="0" distL="0" distR="0" wp14:anchorId="0B66DDB4" wp14:editId="1FDBC686">
            <wp:extent cx="5731933" cy="3648710"/>
            <wp:effectExtent l="0" t="0" r="2540" b="8890"/>
            <wp:docPr id="1374" name="Picture 1374"/>
            <wp:cNvGraphicFramePr/>
            <a:graphic xmlns:a="http://schemas.openxmlformats.org/drawingml/2006/main">
              <a:graphicData uri="http://schemas.openxmlformats.org/drawingml/2006/picture">
                <pic:pic xmlns:pic="http://schemas.openxmlformats.org/drawingml/2006/picture">
                  <pic:nvPicPr>
                    <pic:cNvPr id="1374" name="Picture 1374"/>
                    <pic:cNvPicPr/>
                  </pic:nvPicPr>
                  <pic:blipFill>
                    <a:blip r:embed="rId25">
                      <a:extLst>
                        <a:ext uri="{28A0092B-C50C-407E-A947-70E740481C1C}">
                          <a14:useLocalDpi xmlns:a14="http://schemas.microsoft.com/office/drawing/2010/main" val="0"/>
                        </a:ext>
                      </a:extLst>
                    </a:blip>
                    <a:stretch>
                      <a:fillRect/>
                    </a:stretch>
                  </pic:blipFill>
                  <pic:spPr>
                    <a:xfrm>
                      <a:off x="0" y="0"/>
                      <a:ext cx="5797443" cy="3690411"/>
                    </a:xfrm>
                    <a:prstGeom prst="rect">
                      <a:avLst/>
                    </a:prstGeom>
                  </pic:spPr>
                </pic:pic>
              </a:graphicData>
            </a:graphic>
          </wp:inline>
        </w:drawing>
      </w:r>
    </w:p>
    <w:p w14:paraId="62D9D807" w14:textId="3CB4AC7E" w:rsidR="00246308" w:rsidRDefault="00246308" w:rsidP="00BE0977">
      <w:pPr>
        <w:pStyle w:val="Lgende"/>
        <w:ind w:right="1417"/>
      </w:pPr>
      <w:r w:rsidRPr="00246308">
        <w:rPr>
          <w:b/>
          <w:bCs/>
          <w:u w:val="single"/>
        </w:rPr>
        <w:t>Figure 9 :</w:t>
      </w:r>
      <w:r w:rsidRPr="00246308">
        <w:rPr>
          <w:b/>
          <w:bCs/>
        </w:rPr>
        <w:t xml:space="preserve"> Analyse de la corrélation des scores CNA entre les deux sous-types tumoraux du patient MpBC9</w:t>
      </w:r>
      <w:r>
        <w:rPr>
          <w:b/>
          <w:bCs/>
        </w:rPr>
        <w:t xml:space="preserve"> et MpBC15</w:t>
      </w:r>
      <w:r w:rsidRPr="00246308">
        <w:rPr>
          <w:b/>
          <w:bCs/>
        </w:rPr>
        <w:t xml:space="preserve">. </w:t>
      </w:r>
      <w:r w:rsidRPr="00246308">
        <w:t xml:space="preserve">Représentation de la corrélation entre les scores CNA du tissu </w:t>
      </w:r>
      <w:r>
        <w:t>tumoral chondroïde</w:t>
      </w:r>
      <w:r w:rsidRPr="00246308">
        <w:t xml:space="preserve"> (</w:t>
      </w:r>
      <w:r>
        <w:t xml:space="preserve">en </w:t>
      </w:r>
      <w:r w:rsidRPr="00246308">
        <w:t xml:space="preserve">ordonnée) et </w:t>
      </w:r>
      <w:r>
        <w:t>épithélial</w:t>
      </w:r>
      <w:r w:rsidRPr="00246308">
        <w:t xml:space="preserve"> </w:t>
      </w:r>
      <w:r>
        <w:t>tumoral</w:t>
      </w:r>
      <w:r w:rsidRPr="00246308">
        <w:t xml:space="preserve"> (</w:t>
      </w:r>
      <w:r>
        <w:t xml:space="preserve">en </w:t>
      </w:r>
      <w:r w:rsidRPr="00246308">
        <w:t>abscisse) pour le</w:t>
      </w:r>
      <w:r>
        <w:t>s</w:t>
      </w:r>
      <w:r w:rsidRPr="00246308">
        <w:t xml:space="preserve"> patient</w:t>
      </w:r>
      <w:r w:rsidR="00C317CB">
        <w:t>es</w:t>
      </w:r>
      <w:r w:rsidRPr="00246308">
        <w:t xml:space="preserve"> MpBC9</w:t>
      </w:r>
      <w:r>
        <w:t xml:space="preserve"> </w:t>
      </w:r>
      <w:r>
        <w:rPr>
          <w:b/>
        </w:rPr>
        <w:t>(A)</w:t>
      </w:r>
      <w:r>
        <w:t xml:space="preserve"> et MpBC15 </w:t>
      </w:r>
      <w:r>
        <w:rPr>
          <w:b/>
        </w:rPr>
        <w:t>(B)</w:t>
      </w:r>
      <w:r w:rsidRPr="00246308">
        <w:t xml:space="preserve">. Chaque point correspond </w:t>
      </w:r>
      <w:r>
        <w:t>au score</w:t>
      </w:r>
      <w:r w:rsidRPr="00246308">
        <w:t xml:space="preserve"> </w:t>
      </w:r>
      <w:r>
        <w:t>d’</w:t>
      </w:r>
      <w:r w:rsidRPr="00246308">
        <w:t xml:space="preserve">une cytobande mineure </w:t>
      </w:r>
      <w:r w:rsidR="00487E0D">
        <w:t>du</w:t>
      </w:r>
      <w:r w:rsidRPr="00246308">
        <w:t xml:space="preserve"> bras chromosomique</w:t>
      </w:r>
      <w:r w:rsidR="00487E0D">
        <w:t xml:space="preserve"> 13q</w:t>
      </w:r>
      <w:r w:rsidRPr="00246308">
        <w:t xml:space="preserve">. </w:t>
      </w:r>
      <w:r w:rsidR="00487E0D" w:rsidRPr="00246308">
        <w:t>Les points</w:t>
      </w:r>
      <w:r w:rsidR="00487E0D">
        <w:t xml:space="preserve"> </w:t>
      </w:r>
      <w:r w:rsidR="00487E0D" w:rsidRPr="00246308">
        <w:t>rouges</w:t>
      </w:r>
      <w:r w:rsidRPr="00246308">
        <w:t xml:space="preserve"> indiquent les cytobandes situées sur les bras chromosomiques </w:t>
      </w:r>
      <w:r w:rsidR="00487E0D">
        <w:t>significatifs</w:t>
      </w:r>
      <w:r w:rsidRPr="00246308">
        <w:t>. La ligne noire pleine représente une corrélation parfaite</w:t>
      </w:r>
      <w:r w:rsidR="00487E0D">
        <w:t xml:space="preserve"> entre les scores CNA</w:t>
      </w:r>
      <w:r w:rsidRPr="00246308">
        <w:t xml:space="preserve"> (droite d’identité), tandis que la ligne pointillée bleue indique la droite de régression linéaire ajustée au nuage de points. Les cytobandes des bras significatifs apparaissent comme des </w:t>
      </w:r>
      <w:proofErr w:type="spellStart"/>
      <w:r w:rsidRPr="00246308">
        <w:t>outliers</w:t>
      </w:r>
      <w:proofErr w:type="spellEnd"/>
      <w:r w:rsidRPr="00246308">
        <w:t>, s’éloignant nettement de la droite d’identité</w:t>
      </w:r>
      <w:r w:rsidR="00487E0D">
        <w:t>.</w:t>
      </w:r>
      <w:r w:rsidR="00487E0D">
        <w:t xml:space="preserve"> On retrouve ces altération</w:t>
      </w:r>
      <w:r w:rsidR="00487E0D">
        <w:t>s</w:t>
      </w:r>
      <w:r w:rsidR="00487E0D">
        <w:t xml:space="preserve"> divergen</w:t>
      </w:r>
      <w:r w:rsidR="00487E0D">
        <w:t>t</w:t>
      </w:r>
      <w:r w:rsidR="00487E0D">
        <w:t xml:space="preserve">es sur le profil CNA </w:t>
      </w:r>
      <w:r w:rsidR="00487E0D">
        <w:rPr>
          <w:b/>
        </w:rPr>
        <w:t>(C)</w:t>
      </w:r>
      <w:r w:rsidR="00487E0D">
        <w:t>.</w:t>
      </w:r>
    </w:p>
    <w:p w14:paraId="7A4A43E6" w14:textId="31384566" w:rsidR="00F4178B" w:rsidRDefault="00F4178B" w:rsidP="00F4178B"/>
    <w:p w14:paraId="56CB3997" w14:textId="3767483F" w:rsidR="00F4178B" w:rsidRDefault="00F4178B" w:rsidP="00F4178B"/>
    <w:p w14:paraId="104B72F4" w14:textId="2869E69B" w:rsidR="00F4178B" w:rsidRDefault="00F4178B" w:rsidP="00F4178B"/>
    <w:p w14:paraId="01C09D5B" w14:textId="4E68DF61" w:rsidR="00F4178B" w:rsidRDefault="00F4178B" w:rsidP="00F4178B"/>
    <w:p w14:paraId="6DC9AE0A" w14:textId="77777777" w:rsidR="00F4178B" w:rsidRPr="00F4178B" w:rsidRDefault="00F4178B" w:rsidP="00F4178B"/>
    <w:p w14:paraId="1AD0EDF2" w14:textId="77777777" w:rsidR="00A72810" w:rsidRDefault="000568B7">
      <w:pPr>
        <w:pStyle w:val="Titre1"/>
        <w:ind w:left="469" w:right="0" w:hanging="484"/>
      </w:pPr>
      <w:bookmarkStart w:id="92" w:name="_Toc31703"/>
      <w:r>
        <w:lastRenderedPageBreak/>
        <w:t>Discussion</w:t>
      </w:r>
      <w:bookmarkEnd w:id="92"/>
    </w:p>
    <w:p w14:paraId="345A5A1A" w14:textId="78C74954" w:rsidR="00A72810" w:rsidRDefault="000568B7">
      <w:pPr>
        <w:spacing w:after="0"/>
        <w:ind w:left="-5" w:right="1402"/>
      </w:pPr>
      <w:r>
        <w:t xml:space="preserve">Les spots </w:t>
      </w:r>
      <w:r w:rsidR="00F45660">
        <w:t xml:space="preserve">de la technologie Visium </w:t>
      </w:r>
      <w:r>
        <w:t xml:space="preserve">ont une taille d’environ 55µm et </w:t>
      </w:r>
      <w:r w:rsidR="00F45660">
        <w:t>contiennent en moyenne</w:t>
      </w:r>
      <w:r>
        <w:t xml:space="preserve"> 10 cellules. Bien que cette technologie permette d’allier l’information du séquençage transcriptomique à l</w:t>
      </w:r>
      <w:r w:rsidR="00083C2E">
        <w:t>’organisation</w:t>
      </w:r>
      <w:r w:rsidR="00F4178B">
        <w:t xml:space="preserve"> </w:t>
      </w:r>
      <w:r>
        <w:t xml:space="preserve">spatiale du tissu, ce qui n’est pas </w:t>
      </w:r>
      <w:r w:rsidR="00083C2E">
        <w:t>possible</w:t>
      </w:r>
      <w:r>
        <w:t xml:space="preserve"> </w:t>
      </w:r>
      <w:r w:rsidR="00083C2E">
        <w:t>par</w:t>
      </w:r>
      <w:r w:rsidR="00F45660">
        <w:t xml:space="preserve"> analyse</w:t>
      </w:r>
      <w:r>
        <w:t xml:space="preserve"> bulk ou single</w:t>
      </w:r>
      <w:r w:rsidR="005F4B7C">
        <w:t>-</w:t>
      </w:r>
      <w:r>
        <w:t xml:space="preserve">cell, cette </w:t>
      </w:r>
      <w:r w:rsidR="00F45660">
        <w:t>pluralité des cellules</w:t>
      </w:r>
      <w:r>
        <w:t xml:space="preserve"> par spot comporte certaines limitations. </w:t>
      </w:r>
      <w:r w:rsidR="00F45660">
        <w:t>Cela peut en effet diluer le signal tumoral si les spots considérés comme tumoraux contiennent aussi des cellules normales.</w:t>
      </w:r>
      <w:r>
        <w:t xml:space="preserve"> Dans notre projet, où un échantillon contient plusieurs sous-types tumoraux, cela </w:t>
      </w:r>
      <w:r w:rsidR="00F45660">
        <w:t>peut mener</w:t>
      </w:r>
      <w:r>
        <w:t xml:space="preserve"> à des </w:t>
      </w:r>
      <w:r w:rsidR="00F45660">
        <w:t>« </w:t>
      </w:r>
      <w:r>
        <w:t>contaminations</w:t>
      </w:r>
      <w:r w:rsidR="00F45660">
        <w:t> »</w:t>
      </w:r>
      <w:r>
        <w:t xml:space="preserve"> locales très difficiles à éliminer</w:t>
      </w:r>
      <w:r w:rsidR="00F45660">
        <w:t>,</w:t>
      </w:r>
      <w:r>
        <w:t xml:space="preserve"> et </w:t>
      </w:r>
      <w:r w:rsidR="00F45660">
        <w:t xml:space="preserve">à </w:t>
      </w:r>
      <w:r>
        <w:t xml:space="preserve">un bruit de fond </w:t>
      </w:r>
      <w:r w:rsidR="00F45660">
        <w:t>pénalisant la précision d</w:t>
      </w:r>
      <w:r>
        <w:t xml:space="preserve">es analyses transcriptomiques. </w:t>
      </w:r>
      <w:r w:rsidR="00435A06">
        <w:t xml:space="preserve">Cela complique </w:t>
      </w:r>
      <w:r>
        <w:t>l’attribution précise d’un signal à un sous-type tumoral spécifique, et se traduit donc</w:t>
      </w:r>
      <w:r w:rsidR="002D6B1B">
        <w:t xml:space="preserve"> par</w:t>
      </w:r>
      <w:r>
        <w:t xml:space="preserve"> un positionnement parfois diffus des spots dans l’espace vectoriel de la PCA et les projections UMAP. Il est</w:t>
      </w:r>
      <w:r w:rsidR="00435A06">
        <w:t xml:space="preserve"> par exemple</w:t>
      </w:r>
      <w:r>
        <w:t xml:space="preserve"> difficile de définir une frontière exacte entre les différents sous-types mésenchymateux</w:t>
      </w:r>
      <w:r w:rsidR="00435A06">
        <w:t>, fusiformes ou chondroïde</w:t>
      </w:r>
      <w:r w:rsidR="002D6B1B">
        <w:t>s</w:t>
      </w:r>
      <w:r w:rsidR="00435A06">
        <w:t xml:space="preserve">, produisant souvent de la matrice extracellulaire. Le signal transcriptomique issu de cette matrice peut artificiellement accroître les similitudes entre ces sous-types </w:t>
      </w:r>
      <w:r>
        <w:t xml:space="preserve">et les différents clusters se superposent entre eux. </w:t>
      </w:r>
    </w:p>
    <w:p w14:paraId="093F68BF" w14:textId="6550DD0A" w:rsidR="00A72810" w:rsidRDefault="00435A06">
      <w:pPr>
        <w:spacing w:after="321"/>
        <w:ind w:left="-5" w:right="1402"/>
      </w:pPr>
      <w:r>
        <w:t xml:space="preserve">Une </w:t>
      </w:r>
      <w:r w:rsidR="000568B7">
        <w:t xml:space="preserve">solution </w:t>
      </w:r>
      <w:r w:rsidR="00F7224E">
        <w:t xml:space="preserve">serait d’utiliser une technique de déconvolution, </w:t>
      </w:r>
      <w:r w:rsidR="000568B7">
        <w:t>permettant</w:t>
      </w:r>
      <w:r w:rsidR="002D6B1B">
        <w:t xml:space="preserve"> de</w:t>
      </w:r>
      <w:r w:rsidR="000568B7">
        <w:t xml:space="preserve"> connaitre la composition cellulaire d’un spot et </w:t>
      </w:r>
      <w:r w:rsidR="00F7224E">
        <w:t xml:space="preserve">ainsi </w:t>
      </w:r>
      <w:r w:rsidR="002D6B1B">
        <w:t xml:space="preserve">de </w:t>
      </w:r>
      <w:r w:rsidR="00F7224E">
        <w:t>corriger le signal pour déterminer les transcrits provenant des cellules d’intérêt uniquement</w:t>
      </w:r>
      <w:r w:rsidR="000568B7">
        <w:t>. Des travaux précédents au sein de l’équipe ont déjà montré que des outils tel</w:t>
      </w:r>
      <w:r w:rsidR="00F7224E">
        <w:t>s</w:t>
      </w:r>
      <w:r w:rsidR="000568B7">
        <w:t xml:space="preserve"> que RCTD (</w:t>
      </w:r>
      <w:proofErr w:type="spellStart"/>
      <w:r w:rsidR="000568B7">
        <w:t>Robust</w:t>
      </w:r>
      <w:proofErr w:type="spellEnd"/>
      <w:r w:rsidR="000568B7">
        <w:t xml:space="preserve"> Cell Type </w:t>
      </w:r>
      <w:proofErr w:type="spellStart"/>
      <w:proofErr w:type="gramStart"/>
      <w:r w:rsidR="000568B7">
        <w:t>Decomposition</w:t>
      </w:r>
      <w:proofErr w:type="spellEnd"/>
      <w:r w:rsidR="000568B7">
        <w:t>)</w:t>
      </w:r>
      <w:r w:rsidR="002D6B1B">
        <w:t>(</w:t>
      </w:r>
      <w:proofErr w:type="gramEnd"/>
      <w:r w:rsidR="002D6B1B">
        <w:rPr>
          <w:rStyle w:val="c-bibliographic-informationvalue"/>
        </w:rPr>
        <w:t>https://doi.org/10.1038/s41587-021-00830-w)</w:t>
      </w:r>
      <w:r w:rsidR="000568B7">
        <w:t xml:space="preserve"> sont </w:t>
      </w:r>
      <w:r w:rsidR="00F7224E">
        <w:t xml:space="preserve">assez </w:t>
      </w:r>
      <w:r w:rsidR="000568B7">
        <w:t>puissants pour la déconvolution de spot</w:t>
      </w:r>
      <w:r w:rsidR="00F7224E">
        <w:t>s</w:t>
      </w:r>
      <w:r w:rsidR="000568B7">
        <w:t xml:space="preserve"> Visium. Cependant, l’utilisation d’une déconvolution nécessite de comparer le profil transcriptomique de chaque spot aux profils transcriptomiques de référence caractéristique</w:t>
      </w:r>
      <w:r w:rsidR="00F7224E">
        <w:t>s</w:t>
      </w:r>
      <w:r w:rsidR="000568B7">
        <w:t xml:space="preserve"> de chaque type cellulaire. Or </w:t>
      </w:r>
      <w:r w:rsidR="00134143">
        <w:t xml:space="preserve">il n’existe actuellement aucun atlas transcriptomique de référence </w:t>
      </w:r>
      <w:r w:rsidR="000568B7">
        <w:t xml:space="preserve">spécifique des différents sous-types tumoraux des MpBC. </w:t>
      </w:r>
    </w:p>
    <w:p w14:paraId="60A21DEF" w14:textId="1E22894C" w:rsidR="00A72810" w:rsidRDefault="00134143">
      <w:pPr>
        <w:spacing w:after="0"/>
        <w:ind w:left="-5" w:right="1402"/>
      </w:pPr>
      <w:r>
        <w:t>Dans nos analyses</w:t>
      </w:r>
      <w:r w:rsidR="000568B7">
        <w:t xml:space="preserve">, </w:t>
      </w:r>
      <w:r w:rsidR="00C171C9">
        <w:t>certains marqueurs phénotypiques identifiés montrent que nous arrivons en partie à capturer un signal biologique pertinent pour représenter certains sous-types tumoraux. Par exemple les marqueurs EPCAM et CD24 identifiés dans l</w:t>
      </w:r>
      <w:r w:rsidR="00131A99">
        <w:t>’archétype</w:t>
      </w:r>
      <w:r w:rsidR="00F4178B">
        <w:t xml:space="preserve"> </w:t>
      </w:r>
      <w:r w:rsidR="00C171C9">
        <w:t xml:space="preserve">correspondant aux cellules tumorales épithéliales, sont des marqueurs types des cellules épithéliales </w:t>
      </w:r>
      <w:commentRangeStart w:id="93"/>
      <w:r w:rsidR="00C171C9">
        <w:t>mammaires</w:t>
      </w:r>
      <w:commentRangeEnd w:id="93"/>
      <w:r w:rsidR="00C171C9">
        <w:rPr>
          <w:rStyle w:val="Marquedecommentaire"/>
        </w:rPr>
        <w:commentReference w:id="93"/>
      </w:r>
      <w:r w:rsidR="00C171C9">
        <w:t>.</w:t>
      </w:r>
      <w:r w:rsidR="00131A99">
        <w:t xml:space="preserve"> De la même manière, le marqueur IBSP identifié pour le sous-type </w:t>
      </w:r>
      <w:proofErr w:type="spellStart"/>
      <w:r w:rsidR="00131A99">
        <w:t>osteo-sarcomatoïde</w:t>
      </w:r>
      <w:proofErr w:type="spellEnd"/>
      <w:r w:rsidR="00131A99">
        <w:t xml:space="preserve"> </w:t>
      </w:r>
      <w:r w:rsidR="00131A99">
        <w:t xml:space="preserve">correspond à une </w:t>
      </w:r>
      <w:r w:rsidR="00131A99">
        <w:t xml:space="preserve">glycoprotéine de la matrice extracellulaire osseuse, </w:t>
      </w:r>
      <w:r w:rsidR="00131A99">
        <w:t>tandis que</w:t>
      </w:r>
      <w:r w:rsidR="00131A99">
        <w:t xml:space="preserve"> le marqueur SERPINB4</w:t>
      </w:r>
      <w:r w:rsidR="00131A99">
        <w:t xml:space="preserve"> identifié pour le sous-type épidermoïde</w:t>
      </w:r>
      <w:r w:rsidR="00131A99">
        <w:t xml:space="preserve"> </w:t>
      </w:r>
      <w:r w:rsidR="00131A99">
        <w:t xml:space="preserve">correspond à </w:t>
      </w:r>
      <w:proofErr w:type="gramStart"/>
      <w:r w:rsidR="00131A99">
        <w:t>un</w:t>
      </w:r>
      <w:r w:rsidR="00131A99">
        <w:t xml:space="preserve"> </w:t>
      </w:r>
      <w:r w:rsidR="00131A99">
        <w:t>antigène connus</w:t>
      </w:r>
      <w:proofErr w:type="gramEnd"/>
      <w:r w:rsidR="00131A99">
        <w:t xml:space="preserve"> des cancers </w:t>
      </w:r>
      <w:proofErr w:type="spellStart"/>
      <w:r w:rsidR="00131A99">
        <w:t>kératinocytaires</w:t>
      </w:r>
      <w:proofErr w:type="spellEnd"/>
      <w:r w:rsidR="00131A99">
        <w:t>.</w:t>
      </w:r>
      <w:r w:rsidR="00F4178B">
        <w:t xml:space="preserve"> </w:t>
      </w:r>
      <w:r w:rsidR="00C171C9">
        <w:t xml:space="preserve">Toutefois, </w:t>
      </w:r>
      <w:r w:rsidR="000568B7">
        <w:t xml:space="preserve">on constate que pour le moment, </w:t>
      </w:r>
      <w:r w:rsidR="00C171C9">
        <w:t xml:space="preserve">de nombreux </w:t>
      </w:r>
      <w:r w:rsidR="000568B7">
        <w:t xml:space="preserve">marqueurs identifiés </w:t>
      </w:r>
      <w:r w:rsidR="00C171C9">
        <w:t>par</w:t>
      </w:r>
      <w:r w:rsidR="000568B7">
        <w:t xml:space="preserve"> DGEA </w:t>
      </w:r>
      <w:r w:rsidR="00C171C9">
        <w:t>sont</w:t>
      </w:r>
      <w:r w:rsidR="000568B7">
        <w:t xml:space="preserve"> encore </w:t>
      </w:r>
      <w:r w:rsidR="00C171C9">
        <w:t xml:space="preserve">souvent soit </w:t>
      </w:r>
      <w:r w:rsidR="000568B7">
        <w:t xml:space="preserve">trop </w:t>
      </w:r>
      <w:r w:rsidR="00C171C9">
        <w:t>peu spécifiques d’un seul sous-type, soit pas assez représentatifs de tous les patients d’un sous-type</w:t>
      </w:r>
      <w:r w:rsidR="000568B7">
        <w:t xml:space="preserve">. </w:t>
      </w:r>
      <w:r w:rsidR="00C171C9">
        <w:t xml:space="preserve">Cela suggère donc qu’il sera nécessaire d’obtenir une meilleure précision par la suite. </w:t>
      </w:r>
    </w:p>
    <w:p w14:paraId="3EE12428" w14:textId="77777777" w:rsidR="00131A99" w:rsidRDefault="00131A99">
      <w:pPr>
        <w:spacing w:after="0"/>
        <w:ind w:left="-5" w:right="1402"/>
      </w:pPr>
    </w:p>
    <w:p w14:paraId="44028F04" w14:textId="03944F3B" w:rsidR="0068228D" w:rsidRDefault="00C171C9">
      <w:pPr>
        <w:spacing w:after="324"/>
        <w:ind w:left="-5" w:right="1402"/>
      </w:pPr>
      <w:r>
        <w:rPr>
          <w:rStyle w:val="Marquedecommentaire"/>
        </w:rPr>
        <w:commentReference w:id="94"/>
      </w:r>
      <w:r w:rsidR="00131A99" w:rsidDel="00131A99">
        <w:t xml:space="preserve"> </w:t>
      </w:r>
    </w:p>
    <w:p w14:paraId="681AC2E9" w14:textId="02E58D62" w:rsidR="00A72810" w:rsidRDefault="000568B7">
      <w:pPr>
        <w:spacing w:after="295"/>
        <w:ind w:left="-5" w:right="1402"/>
      </w:pPr>
      <w:r>
        <w:t xml:space="preserve">Les limites </w:t>
      </w:r>
      <w:r w:rsidR="00C171C9">
        <w:t>de</w:t>
      </w:r>
      <w:r>
        <w:t xml:space="preserve"> la technologie Visium</w:t>
      </w:r>
      <w:r w:rsidR="00CE7262">
        <w:t xml:space="preserve"> </w:t>
      </w:r>
      <w:r>
        <w:t>peu</w:t>
      </w:r>
      <w:r w:rsidR="00C171C9">
        <w:t>ve</w:t>
      </w:r>
      <w:r w:rsidR="00CE7262">
        <w:t>n</w:t>
      </w:r>
      <w:r>
        <w:t xml:space="preserve">t </w:t>
      </w:r>
      <w:r w:rsidR="00C171C9">
        <w:t xml:space="preserve">également </w:t>
      </w:r>
      <w:r>
        <w:t xml:space="preserve">biaiser l’inférence du score CNA prédit par InferCNVPlus. L’estimation de ces scores CNA repose </w:t>
      </w:r>
      <w:commentRangeStart w:id="95"/>
      <w:r>
        <w:t>sur l</w:t>
      </w:r>
      <w:r w:rsidR="0019041B">
        <w:t>’augmentation ou la réduction d’</w:t>
      </w:r>
      <w:r>
        <w:t xml:space="preserve">expression </w:t>
      </w:r>
      <w:r w:rsidR="0019041B">
        <w:t>génique sur une portion de g</w:t>
      </w:r>
      <w:r w:rsidR="0019041B">
        <w:t>énome pour détecter</w:t>
      </w:r>
      <w:commentRangeEnd w:id="95"/>
      <w:r w:rsidR="0019041B">
        <w:rPr>
          <w:rStyle w:val="Marquedecommentaire"/>
        </w:rPr>
        <w:commentReference w:id="95"/>
      </w:r>
      <w:r>
        <w:t xml:space="preserve"> des altérations du nombre de copies génomiques. Or, l’incorporation de cellules non tumorales </w:t>
      </w:r>
      <w:r w:rsidR="00C171C9">
        <w:t xml:space="preserve">peut </w:t>
      </w:r>
      <w:r>
        <w:t xml:space="preserve">« diluer » le signal tumoral, car les cellules non </w:t>
      </w:r>
      <w:r>
        <w:lastRenderedPageBreak/>
        <w:t xml:space="preserve">tumorales ont </w:t>
      </w:r>
      <w:r w:rsidR="00C171C9">
        <w:t>un profil génomique parfaitement diploïde</w:t>
      </w:r>
      <w:r>
        <w:t xml:space="preserve">. </w:t>
      </w:r>
      <w:r w:rsidR="00C171C9">
        <w:t>De plus</w:t>
      </w:r>
      <w:r>
        <w:t xml:space="preserve">, dans notre projet, tous les spots n’auront pas la même densité cellulaire ce qui dépendra du sous-type tumoral considéré. Par exemple, un spot contenant des cellules tumorales chondroïdes, isolées au sein de </w:t>
      </w:r>
      <w:r w:rsidR="0019041B">
        <w:t>larges zones</w:t>
      </w:r>
      <w:r>
        <w:t xml:space="preserve"> de matrice cartilagineuse, présentera une densité cellulaire plutôt faible. A l’inverse, un spot capturant des cellules épithéliales, de nature jointives et adhérentes entre elles, sera plus densément peuplé. En conséquence, le score d’altération du nombre de copie </w:t>
      </w:r>
      <w:r w:rsidR="00C171C9">
        <w:t xml:space="preserve">peut </w:t>
      </w:r>
      <w:r>
        <w:t xml:space="preserve">s’en retrouver sous-estimé pour certains spots, faussant l’analyse. </w:t>
      </w:r>
      <w:r w:rsidR="006B15FC">
        <w:t>Enfin, cette technologie basée sur l’ARN est inadaptée à la segmentation précise et la quantification exact du nombre des CNA somatiques du cancer</w:t>
      </w:r>
      <w:r>
        <w:t>.</w:t>
      </w:r>
      <w:r w:rsidR="006B15FC">
        <w:t xml:space="preserve"> Des approches ADN pourraient permettre de mieux caractériser l’évolution génétique entre les compartiments différents des MpBC mixtes.</w:t>
      </w:r>
    </w:p>
    <w:p w14:paraId="4F5DA640" w14:textId="3C5D9BED" w:rsidR="00A72810" w:rsidRDefault="006B15FC">
      <w:pPr>
        <w:spacing w:after="345"/>
        <w:ind w:left="-5" w:right="1402"/>
      </w:pPr>
      <w:r>
        <w:rPr>
          <w:rStyle w:val="Marquedecommentaire"/>
        </w:rPr>
        <w:commentReference w:id="96"/>
      </w:r>
      <w:r>
        <w:t xml:space="preserve">Nous avons pu observer que les profils CNA des différents compartiments tumoraux appariés étaient très similaires, suggérant fortement une origine commune. Nos analyses ont tout de même permis d’identifier des altérations </w:t>
      </w:r>
      <w:r w:rsidR="0019041B">
        <w:t xml:space="preserve">divergentes entre compartiments tumoraux appariés </w:t>
      </w:r>
      <w:r>
        <w:t xml:space="preserve">affectant des bras chromosomiques entiers. Cela suggère l’existence d’une relation clonale dans ces quelques cas, où l’un des 2 sous-types a pour origine une cellule de l’autre. </w:t>
      </w:r>
      <w:r w:rsidR="000568B7">
        <w:t>Parmi tous les CNA divergents identifié</w:t>
      </w:r>
      <w:r>
        <w:t>e</w:t>
      </w:r>
      <w:r w:rsidR="000568B7">
        <w:t xml:space="preserve">s, la véritable question est de savoir si ces altérations génomiques sont </w:t>
      </w:r>
      <w:r w:rsidR="00EE2B48">
        <w:t xml:space="preserve">des </w:t>
      </w:r>
      <w:r w:rsidR="000568B7">
        <w:t>passagères</w:t>
      </w:r>
      <w:r w:rsidR="00EE2B48">
        <w:t>,</w:t>
      </w:r>
      <w:r w:rsidR="000568B7">
        <w:t xml:space="preserve"> ou </w:t>
      </w:r>
      <w:r w:rsidR="00EE2B48">
        <w:t xml:space="preserve">des </w:t>
      </w:r>
      <w:r w:rsidR="000568B7" w:rsidRPr="00DA7770">
        <w:rPr>
          <w:i/>
        </w:rPr>
        <w:t>drivers</w:t>
      </w:r>
      <w:r w:rsidR="000568B7">
        <w:t xml:space="preserve"> de la transdifférenciation </w:t>
      </w:r>
      <w:r w:rsidR="00EE2B48">
        <w:t xml:space="preserve">dans </w:t>
      </w:r>
      <w:r w:rsidR="000568B7">
        <w:t xml:space="preserve">les MpBC. </w:t>
      </w:r>
      <w:r w:rsidR="00E61A12">
        <w:t xml:space="preserve">Les </w:t>
      </w:r>
      <w:r w:rsidR="000568B7">
        <w:t>mutation</w:t>
      </w:r>
      <w:r w:rsidR="00E61A12">
        <w:t>s</w:t>
      </w:r>
      <w:r w:rsidR="000568B7">
        <w:t xml:space="preserve"> passagère</w:t>
      </w:r>
      <w:r w:rsidR="00E61A12">
        <w:t>s</w:t>
      </w:r>
      <w:r w:rsidR="000568B7">
        <w:t xml:space="preserve"> correspond</w:t>
      </w:r>
      <w:r w:rsidR="00E61A12">
        <w:t>en</w:t>
      </w:r>
      <w:r w:rsidR="000568B7">
        <w:t xml:space="preserve">t à </w:t>
      </w:r>
      <w:r w:rsidR="00E61A12">
        <w:t xml:space="preserve">des </w:t>
      </w:r>
      <w:r w:rsidR="000568B7">
        <w:t>altération</w:t>
      </w:r>
      <w:r w:rsidR="00E61A12">
        <w:t>s</w:t>
      </w:r>
      <w:r w:rsidR="000568B7">
        <w:t xml:space="preserve"> sans réel rôle fonctionnel, </w:t>
      </w:r>
      <w:r w:rsidR="00E61A12">
        <w:t>mais dont la fréquence élevée permet de suivre l’évolution graduelle du génome</w:t>
      </w:r>
      <w:r w:rsidR="000568B7">
        <w:t xml:space="preserve">. En revanche, un CNA </w:t>
      </w:r>
      <w:r w:rsidR="000568B7" w:rsidRPr="00DA7770">
        <w:rPr>
          <w:i/>
        </w:rPr>
        <w:t>driver</w:t>
      </w:r>
      <w:r w:rsidR="000568B7">
        <w:t xml:space="preserve"> correspond à un changement du nombre de copie de gène spécifique contribuant activement à </w:t>
      </w:r>
      <w:r w:rsidR="00E61A12">
        <w:t>une progression de la tumeur (ici, la transdifférenciation)</w:t>
      </w:r>
      <w:r w:rsidR="000568B7">
        <w:t>.</w:t>
      </w:r>
      <w:r w:rsidR="00E61A12">
        <w:t xml:space="preserve"> A l’avenir, une plus grande cohorte pourrait permettre d’identifier des CNA récurrents dans certaines transdifférenciations, et donc plus à même d’être des drivers.</w:t>
      </w:r>
    </w:p>
    <w:p w14:paraId="26894662" w14:textId="2DAC8D37" w:rsidR="00A72810" w:rsidRDefault="00361D31">
      <w:pPr>
        <w:spacing w:after="320"/>
        <w:ind w:left="-15" w:right="1402" w:firstLine="339"/>
      </w:pPr>
      <w:r>
        <w:t>C</w:t>
      </w:r>
      <w:r w:rsidR="000568B7">
        <w:t xml:space="preserve">e travail s’inscrit dans un cadre plus large d’un </w:t>
      </w:r>
      <w:r>
        <w:t xml:space="preserve">consortium </w:t>
      </w:r>
      <w:r w:rsidR="000568B7">
        <w:t xml:space="preserve">de recherche national sur le </w:t>
      </w:r>
      <w:r>
        <w:t>carcinome mammaire métaplasique</w:t>
      </w:r>
      <w:r w:rsidR="000568B7">
        <w:t xml:space="preserve">, </w:t>
      </w:r>
      <w:r>
        <w:t>comprenant le</w:t>
      </w:r>
      <w:r w:rsidR="000568B7">
        <w:t xml:space="preserve"> CLB à Lyon, l’institut Bergonié à Bordeaux</w:t>
      </w:r>
      <w:r>
        <w:t>, le</w:t>
      </w:r>
      <w:r w:rsidRPr="00361D31">
        <w:t xml:space="preserve"> Centre de Recherche </w:t>
      </w:r>
      <w:r>
        <w:t xml:space="preserve">en Cancérologie et Immunologie à </w:t>
      </w:r>
      <w:r w:rsidRPr="00361D31">
        <w:t>Nantes</w:t>
      </w:r>
      <w:r w:rsidR="000568B7">
        <w:t xml:space="preserve"> et l’Institut Curie à Paris. </w:t>
      </w:r>
      <w:r>
        <w:t>Il</w:t>
      </w:r>
      <w:r w:rsidR="000568B7">
        <w:t xml:space="preserve"> regroupe de nombreux chercheurs et praticiens cliniques, et centralise la collecte des données cliniques et </w:t>
      </w:r>
      <w:proofErr w:type="spellStart"/>
      <w:r>
        <w:t>omiques</w:t>
      </w:r>
      <w:proofErr w:type="spellEnd"/>
      <w:r>
        <w:t xml:space="preserve"> </w:t>
      </w:r>
      <w:r w:rsidR="000568B7">
        <w:t xml:space="preserve">des patientes atteintes de </w:t>
      </w:r>
      <w:r>
        <w:t>MpBC</w:t>
      </w:r>
      <w:r w:rsidR="000568B7">
        <w:t xml:space="preserve"> en France. A ce jour, on dénombre 140 tumeurs de MpBC réunies grâce à ce projet, fournissant aux chercheurs un pool de données importantes pour développer la recherche de nouvelles thérapies et marqueurs de diagnostic afin d’améliorer la prise en charge des patientes atteintes de ces cancers métaplastiques [20]. </w:t>
      </w:r>
      <w:r>
        <w:t xml:space="preserve">Cela </w:t>
      </w:r>
      <w:r w:rsidR="005C5085">
        <w:t>représente une opportunité</w:t>
      </w:r>
      <w:r w:rsidR="000568B7">
        <w:t xml:space="preserve"> d’enrichir notre dataset avec de nouveaux échantillons</w:t>
      </w:r>
      <w:r>
        <w:t xml:space="preserve">, et donc </w:t>
      </w:r>
      <w:r w:rsidR="000568B7">
        <w:t>d’augmenter l</w:t>
      </w:r>
      <w:r w:rsidR="005C5085">
        <w:t>a représentation de chaque sous-type</w:t>
      </w:r>
      <w:r w:rsidR="000568B7">
        <w:t xml:space="preserve"> et la puissance </w:t>
      </w:r>
      <w:r w:rsidR="005C5085">
        <w:t xml:space="preserve">statistique </w:t>
      </w:r>
      <w:r w:rsidR="000D7F4A">
        <w:t xml:space="preserve">dans </w:t>
      </w:r>
      <w:r w:rsidR="005C5085">
        <w:t>no</w:t>
      </w:r>
      <w:r w:rsidR="000568B7">
        <w:t xml:space="preserve">s analyses. </w:t>
      </w:r>
      <w:r w:rsidR="005C5085">
        <w:t>Cela permettra ainsi de pallier à certains manques de cette étude préliminaire</w:t>
      </w:r>
      <w:r w:rsidR="000568B7">
        <w:t>.</w:t>
      </w:r>
    </w:p>
    <w:p w14:paraId="5DAB6A14" w14:textId="03063849" w:rsidR="00A72810" w:rsidRDefault="00460797">
      <w:pPr>
        <w:spacing w:after="320"/>
        <w:ind w:left="-15" w:right="1402" w:firstLine="339"/>
      </w:pPr>
      <w:r>
        <w:t>Un des objectifs de ce projet</w:t>
      </w:r>
      <w:r w:rsidR="000568B7">
        <w:t xml:space="preserve"> est de trouver des marqueurs d’expression caractéristiques et spécifiques de chacun des sous-types tumoraux dans les MpBC. Nous n’avons donc, aujourd’hui pas ou peu, de piste sur lesquels nous reposer pour identifier des marqueurs fiables. De fait, devant la grande diversité et </w:t>
      </w:r>
      <w:r w:rsidR="005C5085">
        <w:t xml:space="preserve">le </w:t>
      </w:r>
      <w:r w:rsidR="000568B7">
        <w:t xml:space="preserve">nombre </w:t>
      </w:r>
      <w:r w:rsidR="005C5085">
        <w:t xml:space="preserve">important </w:t>
      </w:r>
      <w:r w:rsidR="000568B7">
        <w:t xml:space="preserve">de gènes potentiels identifiés durant l’analyse DGEA des marqueurs d’expression de chaque sous-type tumoral, il est complexe de savoir quels marqueurs sont pertinents. </w:t>
      </w:r>
      <w:r w:rsidR="000568B7">
        <w:lastRenderedPageBreak/>
        <w:t xml:space="preserve">Dans notre étude, </w:t>
      </w:r>
      <w:r w:rsidR="005C5085">
        <w:t xml:space="preserve">l’utilisation de logiciel comme SCENIC (Single-Cell </w:t>
      </w:r>
      <w:proofErr w:type="spellStart"/>
      <w:r w:rsidR="005C5085">
        <w:t>rEgulatory</w:t>
      </w:r>
      <w:proofErr w:type="spellEnd"/>
      <w:r w:rsidR="005C5085">
        <w:t xml:space="preserve"> Network </w:t>
      </w:r>
      <w:proofErr w:type="spellStart"/>
      <w:r w:rsidR="005C5085">
        <w:t>Inference</w:t>
      </w:r>
      <w:proofErr w:type="spellEnd"/>
      <w:r w:rsidR="005C5085">
        <w:t xml:space="preserve"> and </w:t>
      </w:r>
      <w:commentRangeStart w:id="97"/>
      <w:r w:rsidR="005C5085">
        <w:t>Clustering</w:t>
      </w:r>
      <w:commentRangeEnd w:id="97"/>
      <w:r w:rsidR="00CE7262">
        <w:rPr>
          <w:rStyle w:val="Marquedecommentaire"/>
        </w:rPr>
        <w:commentReference w:id="97"/>
      </w:r>
      <w:r w:rsidR="005C5085">
        <w:t>)</w:t>
      </w:r>
      <w:r w:rsidR="00DA7770">
        <w:t xml:space="preserve"> (</w:t>
      </w:r>
      <w:proofErr w:type="spellStart"/>
      <w:r w:rsidR="00DA7770">
        <w:t>Aibar</w:t>
      </w:r>
      <w:proofErr w:type="spellEnd"/>
      <w:r w:rsidR="00DA7770">
        <w:t xml:space="preserve">, S., González-Blas, C., </w:t>
      </w:r>
      <w:proofErr w:type="spellStart"/>
      <w:r w:rsidR="00DA7770">
        <w:t>Moerman</w:t>
      </w:r>
      <w:proofErr w:type="spellEnd"/>
      <w:r w:rsidR="00DA7770">
        <w:t xml:space="preserve">, T. </w:t>
      </w:r>
      <w:r w:rsidR="00DA7770">
        <w:rPr>
          <w:i/>
          <w:iCs/>
        </w:rPr>
        <w:t>et al.</w:t>
      </w:r>
      <w:r w:rsidR="00DA7770">
        <w:t xml:space="preserve"> </w:t>
      </w:r>
      <w:proofErr w:type="gramStart"/>
      <w:r w:rsidR="00DA7770">
        <w:t>SCENIC:</w:t>
      </w:r>
      <w:proofErr w:type="gramEnd"/>
      <w:r w:rsidR="00DA7770">
        <w:t xml:space="preserve"> single-cell </w:t>
      </w:r>
      <w:proofErr w:type="spellStart"/>
      <w:r w:rsidR="00DA7770">
        <w:t>regulatory</w:t>
      </w:r>
      <w:proofErr w:type="spellEnd"/>
      <w:r w:rsidR="00DA7770">
        <w:t xml:space="preserve"> network </w:t>
      </w:r>
      <w:proofErr w:type="spellStart"/>
      <w:r w:rsidR="00DA7770">
        <w:t>inference</w:t>
      </w:r>
      <w:proofErr w:type="spellEnd"/>
      <w:r w:rsidR="00DA7770">
        <w:t xml:space="preserve"> and clustering. </w:t>
      </w:r>
      <w:r w:rsidR="00DA7770">
        <w:rPr>
          <w:i/>
          <w:iCs/>
        </w:rPr>
        <w:t>Nat Methods</w:t>
      </w:r>
      <w:r w:rsidR="00DA7770">
        <w:t xml:space="preserve"> </w:t>
      </w:r>
      <w:r w:rsidR="00DA7770">
        <w:rPr>
          <w:b/>
          <w:bCs/>
        </w:rPr>
        <w:t>14</w:t>
      </w:r>
      <w:r w:rsidR="00DA7770">
        <w:t>, 1083–1086 (2017). https://doi.org/10.1038/nmeth.4463</w:t>
      </w:r>
      <w:r w:rsidR="00DA7770">
        <w:t>)</w:t>
      </w:r>
      <w:r w:rsidR="005C5085">
        <w:t xml:space="preserve"> pourrait aider à </w:t>
      </w:r>
      <w:r w:rsidR="000568B7">
        <w:t xml:space="preserve">réduire le nombre de </w:t>
      </w:r>
      <w:r w:rsidR="005C5085">
        <w:t xml:space="preserve">piste </w:t>
      </w:r>
      <w:r w:rsidR="000568B7">
        <w:t>d’intérêt</w:t>
      </w:r>
      <w:r w:rsidR="005C5085">
        <w:t>,</w:t>
      </w:r>
      <w:r w:rsidR="000568B7">
        <w:t xml:space="preserve"> tout en </w:t>
      </w:r>
      <w:r w:rsidR="005C5085">
        <w:t xml:space="preserve">analysant mieux </w:t>
      </w:r>
      <w:r w:rsidR="000568B7">
        <w:t xml:space="preserve">les gènes </w:t>
      </w:r>
      <w:r w:rsidR="005C5085">
        <w:t xml:space="preserve">régulateurs </w:t>
      </w:r>
      <w:r w:rsidR="000568B7">
        <w:t xml:space="preserve">pertinents </w:t>
      </w:r>
      <w:r w:rsidR="005C5085">
        <w:t xml:space="preserve">mais </w:t>
      </w:r>
      <w:r w:rsidR="000568B7">
        <w:t>qui pourrai</w:t>
      </w:r>
      <w:r w:rsidR="000D7F4A">
        <w:t>en</w:t>
      </w:r>
      <w:r w:rsidR="000568B7">
        <w:t xml:space="preserve">t être faiblement exprimés. Ainsi nous pourrions expliquer les profils d’expressions et </w:t>
      </w:r>
      <w:r w:rsidR="000D7F4A">
        <w:t xml:space="preserve">de </w:t>
      </w:r>
      <w:r w:rsidR="000568B7">
        <w:t>transdifférenciation observés dans chaque sous-type, selon les facteurs de transcription exprimés et les potentiel</w:t>
      </w:r>
      <w:r w:rsidR="00CE7262">
        <w:t>le</w:t>
      </w:r>
      <w:r w:rsidR="000568B7">
        <w:t>s voie</w:t>
      </w:r>
      <w:r w:rsidR="00CE7262">
        <w:t>s</w:t>
      </w:r>
      <w:r w:rsidR="000568B7">
        <w:t xml:space="preserve"> de signalisation dérégulées</w:t>
      </w:r>
      <w:r w:rsidR="00CE7262">
        <w:t xml:space="preserve"> dans chaque sous-type de MpBC.</w:t>
      </w:r>
    </w:p>
    <w:p w14:paraId="7862722B" w14:textId="4250B6B0" w:rsidR="00A72810" w:rsidRDefault="00CE7262">
      <w:pPr>
        <w:spacing w:after="321"/>
        <w:ind w:left="-5" w:right="1402"/>
      </w:pPr>
      <w:r w:rsidRPr="00C93320">
        <w:t xml:space="preserve">Afin de </w:t>
      </w:r>
      <w:r>
        <w:t>corriger</w:t>
      </w:r>
      <w:r w:rsidR="000568B7">
        <w:t xml:space="preserve"> l</w:t>
      </w:r>
      <w:r>
        <w:t xml:space="preserve">a </w:t>
      </w:r>
      <w:r w:rsidR="000568B7">
        <w:t xml:space="preserve">résolution </w:t>
      </w:r>
      <w:r>
        <w:t xml:space="preserve">insuffisante des </w:t>
      </w:r>
      <w:r w:rsidR="000568B7">
        <w:t xml:space="preserve">spots </w:t>
      </w:r>
      <w:r>
        <w:t>Visium</w:t>
      </w:r>
      <w:r w:rsidR="000568B7">
        <w:t xml:space="preserve">, </w:t>
      </w:r>
      <w:r w:rsidR="00C011B4">
        <w:t>u</w:t>
      </w:r>
      <w:r w:rsidR="000568B7">
        <w:t>ne solution évoquée précédemment serait de compléter l’analyse par une étape de déconvolution du signal transcriptomique pour chaque spot. Cela permettrait d’identifier ainsi les différents types cellulaires et leurs proportions au sein des spots. Pour réaliser cela, nous prévoyons de compléter les donn</w:t>
      </w:r>
      <w:r w:rsidR="00460797">
        <w:t>é</w:t>
      </w:r>
      <w:r w:rsidR="000568B7">
        <w:t xml:space="preserve">es spatiales avec des données de </w:t>
      </w:r>
      <w:proofErr w:type="spellStart"/>
      <w:r w:rsidR="000568B7">
        <w:t>scRNAseq</w:t>
      </w:r>
      <w:proofErr w:type="spellEnd"/>
      <w:r w:rsidR="000568B7">
        <w:t xml:space="preserve">, permettant l’analyse ARN des cellules uniques pour chaque échantillon. Plus précisément cela </w:t>
      </w:r>
      <w:r w:rsidR="00460797">
        <w:t xml:space="preserve">est envisagé par </w:t>
      </w:r>
      <w:r w:rsidR="000568B7">
        <w:t>single-</w:t>
      </w:r>
      <w:proofErr w:type="spellStart"/>
      <w:r w:rsidR="000568B7">
        <w:t>nuclei</w:t>
      </w:r>
      <w:proofErr w:type="spellEnd"/>
      <w:r w:rsidR="000568B7">
        <w:t xml:space="preserve"> RNAseq (séquençage des noyaux uniques)</w:t>
      </w:r>
      <w:r w:rsidR="00460797">
        <w:t>, plus adapté aux échantillons</w:t>
      </w:r>
      <w:r w:rsidR="00F4178B">
        <w:t xml:space="preserve"> </w:t>
      </w:r>
      <w:r w:rsidR="00460797">
        <w:t xml:space="preserve">fixés </w:t>
      </w:r>
      <w:r w:rsidR="000568B7">
        <w:t>en paraffine (FFPE). Ces données transcriptomiques généré</w:t>
      </w:r>
      <w:r w:rsidR="00460797">
        <w:t>e</w:t>
      </w:r>
      <w:r w:rsidR="000568B7">
        <w:t xml:space="preserve">s à l’échelle de la cellule unique permettront de créer un profil transcriptomique spécifique pour chaque sous-type cellulaire, </w:t>
      </w:r>
      <w:r w:rsidR="000D7F4A">
        <w:t xml:space="preserve">auquel </w:t>
      </w:r>
      <w:r w:rsidR="000568B7">
        <w:t>nous pourrons nous rapporter lors de l’étape de déconvolution des spots</w:t>
      </w:r>
      <w:r w:rsidR="00C011B4">
        <w:t xml:space="preserve">. Cela permettra à la fois de mieux évaluer la composante </w:t>
      </w:r>
      <w:proofErr w:type="spellStart"/>
      <w:r w:rsidR="00C011B4">
        <w:t>micro-environnementale</w:t>
      </w:r>
      <w:proofErr w:type="spellEnd"/>
      <w:r w:rsidR="00C011B4">
        <w:t xml:space="preserve"> des différents compartiments, et des éventuelles différences qui les caractérisent, mais aussi d’identifier des marqueurs sur des données « pures » au n</w:t>
      </w:r>
      <w:r w:rsidR="005B7108">
        <w:t>iveau de chaque type cellulaire</w:t>
      </w:r>
      <w:r w:rsidR="00C011B4">
        <w:t>, et donc plus spécifiques</w:t>
      </w:r>
      <w:r w:rsidR="000568B7">
        <w:t>.</w:t>
      </w:r>
    </w:p>
    <w:p w14:paraId="53656873" w14:textId="16F5B1BC" w:rsidR="00A72810" w:rsidRDefault="000568B7">
      <w:pPr>
        <w:spacing w:after="322"/>
        <w:ind w:left="-15" w:right="1402" w:firstLine="339"/>
      </w:pPr>
      <w:r>
        <w:t xml:space="preserve">Dans le but d’explorer en profondeur les dynamiques évolutives des échantillons biphasiques MpBC, des microdissections par capture laser vont être </w:t>
      </w:r>
      <w:r w:rsidR="00FE14EE">
        <w:t xml:space="preserve">effectuées </w:t>
      </w:r>
      <w:r>
        <w:t xml:space="preserve">afin de déterminer les caractéristiques génétiques uniques des deux compartiments de chaque échantillon. L’ADN spécifique à chaque compartiment pourra être extrait et les déterminants génétiques somatiques, tels que les CNA </w:t>
      </w:r>
      <w:r w:rsidR="00FE14EE">
        <w:t xml:space="preserve">mais aussi désormais les mutations ponctuelles, </w:t>
      </w:r>
      <w:r>
        <w:t>seront analysés par séquençage</w:t>
      </w:r>
      <w:r w:rsidR="00FE14EE">
        <w:t xml:space="preserve"> d’exome entier</w:t>
      </w:r>
      <w:r>
        <w:t xml:space="preserve">. </w:t>
      </w:r>
      <w:r w:rsidR="00FE14EE">
        <w:t>A l’aide de ces analyses basées sur de l’ADN plus adapté que l’ARN, o</w:t>
      </w:r>
      <w:r>
        <w:t>n pourra ainsi valider plus précisément les CNA identifiés avec mon analyse préliminaire</w:t>
      </w:r>
      <w:r w:rsidR="00FE14EE">
        <w:t>, mais aussi de suivre plus précisément les probables relations clonales entre compartiment</w:t>
      </w:r>
      <w:r w:rsidR="00F4178B">
        <w:t xml:space="preserve"> </w:t>
      </w:r>
      <w:r w:rsidR="000D7F4A">
        <w:t>apparié</w:t>
      </w:r>
      <w:r w:rsidR="00460797">
        <w:t>s</w:t>
      </w:r>
      <w:r>
        <w:t xml:space="preserve">. </w:t>
      </w:r>
      <w:r w:rsidR="00FE14EE">
        <w:t xml:space="preserve"> </w:t>
      </w:r>
    </w:p>
    <w:p w14:paraId="7464EAE0" w14:textId="3422BD13" w:rsidR="00A72810" w:rsidRDefault="000568B7">
      <w:pPr>
        <w:spacing w:after="320"/>
        <w:ind w:left="-15" w:right="1402" w:firstLine="339"/>
      </w:pPr>
      <w:r>
        <w:t xml:space="preserve">Les microdissections de chaque compartiment tumoral pourront également permettre une analyse épigénétique de chaque sous-type. Nous pourrons révéler les gènes suppresseurs de tumeurs </w:t>
      </w:r>
      <w:proofErr w:type="spellStart"/>
      <w:r>
        <w:t>hyperméthylés</w:t>
      </w:r>
      <w:proofErr w:type="spellEnd"/>
      <w:r>
        <w:t xml:space="preserve"> et inactivé</w:t>
      </w:r>
      <w:r w:rsidR="000D7F4A">
        <w:t>s</w:t>
      </w:r>
      <w:r>
        <w:t xml:space="preserve"> par </w:t>
      </w:r>
      <w:proofErr w:type="spellStart"/>
      <w:r w:rsidRPr="00F4178B">
        <w:rPr>
          <w:i/>
        </w:rPr>
        <w:t>silencing</w:t>
      </w:r>
      <w:proofErr w:type="spellEnd"/>
      <w:r>
        <w:t xml:space="preserve">, ou au contraire des oncogènes </w:t>
      </w:r>
      <w:proofErr w:type="spellStart"/>
      <w:r>
        <w:t>hypométhylés</w:t>
      </w:r>
      <w:proofErr w:type="spellEnd"/>
      <w:r>
        <w:t xml:space="preserve"> favorisant la prolifération et la survie, et l’instabilité génomique des cellules tumorales. Ce type d’analyse est particulièrement intéressante dans notre projet car il a été montré à de nombreuses reprises dans la littérature scientifique que certaines modifications épigénétiques sont à l’origine d’un remodelage de l’identité des cellules tumorales. (</w:t>
      </w:r>
      <w:r w:rsidR="00C35193">
        <w:t xml:space="preserve">GRØNBÆK, K., HOTHER, C. and JONES, P.A. (2007), </w:t>
      </w:r>
      <w:proofErr w:type="spellStart"/>
      <w:r w:rsidR="00C35193">
        <w:t>Epigenetic</w:t>
      </w:r>
      <w:proofErr w:type="spellEnd"/>
      <w:r w:rsidR="00C35193">
        <w:t xml:space="preserve"> changes in cancer</w:t>
      </w:r>
      <w:hyperlink r:id="rId26" w:anchor="fn1" w:history="1">
        <w:r w:rsidR="00C35193">
          <w:rPr>
            <w:rStyle w:val="Lienhypertexte"/>
            <w:vertAlign w:val="superscript"/>
          </w:rPr>
          <w:t>†</w:t>
        </w:r>
      </w:hyperlink>
      <w:r w:rsidR="00C35193">
        <w:t xml:space="preserve">. APMIS, </w:t>
      </w:r>
      <w:proofErr w:type="gramStart"/>
      <w:r w:rsidR="00C35193">
        <w:t>115:</w:t>
      </w:r>
      <w:proofErr w:type="gramEnd"/>
      <w:r w:rsidR="00C35193">
        <w:t xml:space="preserve"> 1039-1059. </w:t>
      </w:r>
      <w:hyperlink r:id="rId27" w:history="1">
        <w:r w:rsidR="00C35193">
          <w:rPr>
            <w:rStyle w:val="Lienhypertexte"/>
          </w:rPr>
          <w:t>https://doi.org/10.1111/j.1600-0463.2007.apm_636.xml.x</w:t>
        </w:r>
      </w:hyperlink>
      <w:r>
        <w:t>)</w:t>
      </w:r>
    </w:p>
    <w:p w14:paraId="5E356AA6" w14:textId="7094CFDA" w:rsidR="00A72810" w:rsidRDefault="00E01A74">
      <w:pPr>
        <w:spacing w:after="320"/>
        <w:ind w:left="-5" w:right="1175"/>
      </w:pPr>
      <w:r>
        <w:lastRenderedPageBreak/>
        <w:t xml:space="preserve">De </w:t>
      </w:r>
      <w:r>
        <w:t>plus, i</w:t>
      </w:r>
      <w:r w:rsidR="000568B7">
        <w:t xml:space="preserve">l est aujourd’hui connu que de nombreuses cellules immunitaires (lymphocytes T CD4, CD8, macrophages) et non immunitaires (CAF (Cancer Associated </w:t>
      </w:r>
      <w:proofErr w:type="spellStart"/>
      <w:r w:rsidR="000568B7">
        <w:t>Fibroblast</w:t>
      </w:r>
      <w:proofErr w:type="spellEnd"/>
      <w:r w:rsidR="000568B7">
        <w:t>)) jouent un rôle prépondérant dans la constitution de niche</w:t>
      </w:r>
      <w:r w:rsidR="005B7108">
        <w:t>s</w:t>
      </w:r>
      <w:r w:rsidR="000568B7">
        <w:t xml:space="preserve"> biologique</w:t>
      </w:r>
      <w:r w:rsidR="005B7108">
        <w:t>s</w:t>
      </w:r>
      <w:r w:rsidR="000568B7">
        <w:t xml:space="preserve"> au sein du tissu tumoral, </w:t>
      </w:r>
      <w:r w:rsidR="005B7108">
        <w:t xml:space="preserve">pouvant réguler </w:t>
      </w:r>
      <w:r w:rsidR="000568B7">
        <w:t xml:space="preserve">la trajectoire évolutive des populations tumorales. </w:t>
      </w:r>
      <w:r w:rsidR="00614F4D">
        <w:t>G</w:t>
      </w:r>
      <w:r w:rsidR="000568B7">
        <w:t>râce à la déconvolution des spots Visium, nous pourron</w:t>
      </w:r>
      <w:r w:rsidR="00614F4D">
        <w:t>s</w:t>
      </w:r>
      <w:r w:rsidR="000568B7">
        <w:t xml:space="preserve"> ainsi évaluer la composition du microenvironnement tumoral pour chaque compartiments transdifférenciés et déterminer si des facteurs externes pourraient être à l’origine de la transdifférenciation en un sous-type spécifique. L’identification de paires ligand-récepteurs permettra de révéler de potentielles interactions entre les cellules transdifférenciés et les cellules du micro-environnement</w:t>
      </w:r>
      <w:r w:rsidR="00614F4D">
        <w:t xml:space="preserve">. La spatialisation du signal dans les données </w:t>
      </w:r>
      <w:r w:rsidR="00C35193">
        <w:t>de transcriptomique spatiale</w:t>
      </w:r>
      <w:r w:rsidR="00614F4D">
        <w:t xml:space="preserve"> permettra d’identifier d’éventuels pattern</w:t>
      </w:r>
      <w:r w:rsidR="00460797">
        <w:t>s</w:t>
      </w:r>
      <w:r w:rsidR="00614F4D">
        <w:t xml:space="preserve"> d’expression ségréguée, pour déterminer si ces ligands, récepteurs et les voies qu’ils régulent présentent une expression différente entre l’environnement immédiat, la bordure et le cœur des compartiments tumoraux</w:t>
      </w:r>
      <w:r w:rsidR="000568B7">
        <w:t>.</w:t>
      </w:r>
    </w:p>
    <w:p w14:paraId="121320E5" w14:textId="62B4CD45" w:rsidR="00A72810" w:rsidRDefault="00E01A74">
      <w:pPr>
        <w:ind w:left="-15" w:right="1402" w:firstLine="339"/>
      </w:pPr>
      <w:r>
        <w:t>Finalement</w:t>
      </w:r>
      <w:r>
        <w:t>, c</w:t>
      </w:r>
      <w:r w:rsidR="000568B7">
        <w:t>hacun des biomarqueurs identifiés</w:t>
      </w:r>
      <w:r w:rsidR="00614F4D">
        <w:t xml:space="preserve"> comme spécifiques de chaque sous-type</w:t>
      </w:r>
      <w:r w:rsidR="000568B7">
        <w:t xml:space="preserve"> fer</w:t>
      </w:r>
      <w:r w:rsidR="00614F4D">
        <w:t>a</w:t>
      </w:r>
      <w:r w:rsidR="000568B7">
        <w:t xml:space="preserve"> l’objet d’une validation Immunohistochimique (IHC)</w:t>
      </w:r>
      <w:r w:rsidR="00614F4D">
        <w:t xml:space="preserve"> dans la cohorte MpBC indépendante de l’Institut Curie,</w:t>
      </w:r>
      <w:r w:rsidR="000568B7">
        <w:t xml:space="preserve"> afin d’estimer leur pertinence </w:t>
      </w:r>
      <w:r w:rsidR="00614F4D">
        <w:t xml:space="preserve">pour </w:t>
      </w:r>
      <w:r w:rsidR="000568B7">
        <w:t>le diagnostic</w:t>
      </w:r>
      <w:r w:rsidR="00614F4D">
        <w:t xml:space="preserve"> moléculaire</w:t>
      </w:r>
      <w:r w:rsidR="000568B7">
        <w:t>. Enfin, l</w:t>
      </w:r>
      <w:r w:rsidR="00614F4D">
        <w:t xml:space="preserve">es biobanques </w:t>
      </w:r>
      <w:r w:rsidR="000568B7">
        <w:t>d’organoïde</w:t>
      </w:r>
      <w:r w:rsidR="00614F4D">
        <w:t>s</w:t>
      </w:r>
      <w:r w:rsidR="000568B7">
        <w:t xml:space="preserve"> </w:t>
      </w:r>
      <w:r w:rsidR="00614F4D">
        <w:t xml:space="preserve">et </w:t>
      </w:r>
      <w:r w:rsidR="00C35193">
        <w:t>xénogreffes dérivées</w:t>
      </w:r>
      <w:r w:rsidR="000568B7">
        <w:t xml:space="preserve"> de patiente</w:t>
      </w:r>
      <w:r w:rsidR="00614F4D">
        <w:t>s MpBC par les collaborateurs de l’équipe</w:t>
      </w:r>
      <w:r w:rsidR="000568B7">
        <w:t xml:space="preserve"> permettron</w:t>
      </w:r>
      <w:r w:rsidR="00614F4D">
        <w:t>t</w:t>
      </w:r>
      <w:r w:rsidR="000568B7">
        <w:t xml:space="preserve"> d’étudier </w:t>
      </w:r>
      <w:r w:rsidR="00614F4D">
        <w:t>le rôle</w:t>
      </w:r>
      <w:r w:rsidR="00C35193">
        <w:t xml:space="preserve"> </w:t>
      </w:r>
      <w:r w:rsidR="00614F4D">
        <w:t>des biomarqueurs et</w:t>
      </w:r>
      <w:r>
        <w:t xml:space="preserve"> des</w:t>
      </w:r>
      <w:r w:rsidR="00614F4D">
        <w:t xml:space="preserve"> voies identifiées, </w:t>
      </w:r>
      <w:r w:rsidR="000568B7">
        <w:t>via des perturbation</w:t>
      </w:r>
      <w:r>
        <w:t>s</w:t>
      </w:r>
      <w:r w:rsidR="000568B7">
        <w:t xml:space="preserve"> génétiques et pharmacologiques. </w:t>
      </w:r>
    </w:p>
    <w:p w14:paraId="58FBA5AD" w14:textId="559C857F" w:rsidR="00A72810" w:rsidRDefault="002D118B">
      <w:pPr>
        <w:pStyle w:val="Titre1"/>
        <w:spacing w:after="181"/>
        <w:ind w:left="469" w:right="0" w:hanging="484"/>
      </w:pPr>
      <w:r>
        <w:br w:type="page"/>
      </w:r>
      <w:bookmarkStart w:id="98" w:name="_Toc31713"/>
      <w:r w:rsidR="000568B7">
        <w:lastRenderedPageBreak/>
        <w:t>Conclusions</w:t>
      </w:r>
      <w:bookmarkEnd w:id="98"/>
    </w:p>
    <w:p w14:paraId="490FCDA4" w14:textId="72A1006A" w:rsidR="00A72810" w:rsidRDefault="000568B7">
      <w:pPr>
        <w:spacing w:after="0"/>
        <w:ind w:left="-15" w:right="1402" w:firstLine="339"/>
      </w:pPr>
      <w:r>
        <w:t xml:space="preserve">Les objectifs de ce stage étaient, dans un premier temps, d’explorer les données transcriptomiques spatiales des carcinomes mammaires métaplasiques générées avec la technologie Visium. Cette première approche visait notamment à définir des gènes impliqués dans la transdifférenciation, et spécifiques de chaque </w:t>
      </w:r>
      <w:proofErr w:type="gramStart"/>
      <w:r>
        <w:t>sous-type tumoraux</w:t>
      </w:r>
      <w:proofErr w:type="gramEnd"/>
      <w:r>
        <w:t>. Puis, via des analyses d’altération</w:t>
      </w:r>
      <w:r w:rsidR="00460797">
        <w:t>s</w:t>
      </w:r>
      <w:r>
        <w:t xml:space="preserve"> du nombre de copie, d’identifier des </w:t>
      </w:r>
      <w:r w:rsidR="005C1039">
        <w:t xml:space="preserve">altérations </w:t>
      </w:r>
      <w:r>
        <w:t xml:space="preserve">génétiques qui pourraient être à l’origine des transdifférenciations entre </w:t>
      </w:r>
      <w:r w:rsidR="00C35193">
        <w:t>les compartiments tumoraux</w:t>
      </w:r>
      <w:r>
        <w:t>.</w:t>
      </w:r>
    </w:p>
    <w:p w14:paraId="7E50E6B7" w14:textId="7500BA78" w:rsidR="00A72810" w:rsidRDefault="000568B7">
      <w:pPr>
        <w:spacing w:after="0"/>
        <w:ind w:left="-5" w:right="1402"/>
      </w:pPr>
      <w:r>
        <w:t>A travers l’analyse de 16 premiers échantillons MpBC, j’ai pu</w:t>
      </w:r>
      <w:r w:rsidR="00C35193">
        <w:t xml:space="preserve"> identifier</w:t>
      </w:r>
      <w:r>
        <w:t xml:space="preserve"> </w:t>
      </w:r>
      <w:r w:rsidR="005C1039">
        <w:t xml:space="preserve">des </w:t>
      </w:r>
      <w:r>
        <w:t xml:space="preserve">marqueurs phénotypiques </w:t>
      </w:r>
      <w:r w:rsidR="005C1039">
        <w:t>prometteurs pour certains sous-types tumoraux. Toutefois des analyses plus poussées permettront de valider leur pertinence, et d’identifier des marqueurs spécifiques pour tous les sous-types</w:t>
      </w:r>
      <w:r>
        <w:t>.</w:t>
      </w:r>
      <w:r w:rsidR="005C1039">
        <w:t xml:space="preserve"> Mes analyses suggèrent de plus que les 2 compartiments de chaque tumeur analysée ont la même cellule d’origine</w:t>
      </w:r>
      <w:r>
        <w:t>.</w:t>
      </w:r>
      <w:r w:rsidR="005C1039">
        <w:t xml:space="preserve"> J’ai pu identifier de rares altérations suggérant une évolution clonale entre les compartiments, mais cela ne concerne qu’une partie des échantillons, suggérant que les </w:t>
      </w:r>
      <w:proofErr w:type="spellStart"/>
      <w:r w:rsidR="005C1039">
        <w:t>CNAs</w:t>
      </w:r>
      <w:proofErr w:type="spellEnd"/>
      <w:r w:rsidR="005C1039">
        <w:t xml:space="preserve"> ne sont </w:t>
      </w:r>
      <w:r w:rsidR="002D118B">
        <w:t>en général pas la cause</w:t>
      </w:r>
      <w:r w:rsidR="005C1039">
        <w:t xml:space="preserve"> de</w:t>
      </w:r>
      <w:r w:rsidR="002D118B">
        <w:t>s</w:t>
      </w:r>
      <w:r w:rsidR="005C1039">
        <w:t xml:space="preserve"> transdifférenciation</w:t>
      </w:r>
      <w:r w:rsidR="002D118B">
        <w:t>s observées</w:t>
      </w:r>
      <w:r w:rsidR="005C1039">
        <w:t>.</w:t>
      </w:r>
    </w:p>
    <w:p w14:paraId="00AFE808" w14:textId="638EC40F" w:rsidR="00A72810" w:rsidRDefault="000568B7">
      <w:pPr>
        <w:spacing w:after="0"/>
        <w:ind w:left="-5" w:right="1402"/>
      </w:pPr>
      <w:r>
        <w:t xml:space="preserve">Bien que certaines limitations, liées à la résolution spatiale des spots de la technologie Visium, </w:t>
      </w:r>
      <w:r w:rsidR="002D118B">
        <w:t>limitent encore la portée de mes</w:t>
      </w:r>
      <w:r>
        <w:t xml:space="preserve"> analyse</w:t>
      </w:r>
      <w:r w:rsidR="002D118B">
        <w:t>s,</w:t>
      </w:r>
      <w:r>
        <w:t xml:space="preserve"> ces premiers résultats constitue</w:t>
      </w:r>
      <w:r w:rsidR="002D118B">
        <w:t>nt</w:t>
      </w:r>
      <w:r>
        <w:t xml:space="preserve"> tout de même une base solide et encourageante pour la suite </w:t>
      </w:r>
      <w:r w:rsidR="002D118B">
        <w:t>du projet,</w:t>
      </w:r>
      <w:r>
        <w:t xml:space="preserve"> nous permettant d’orienter nos prochaines recherches.</w:t>
      </w:r>
    </w:p>
    <w:p w14:paraId="77651D98" w14:textId="0CF1BEB3" w:rsidR="00A72810" w:rsidRDefault="000568B7">
      <w:pPr>
        <w:ind w:left="-5" w:right="1402"/>
      </w:pPr>
      <w:r>
        <w:t xml:space="preserve">Ce travail m’a également permis de consolider grandement mes connaissances dans les analyses </w:t>
      </w:r>
      <w:r w:rsidR="002D118B">
        <w:t>de transcriptomique spatiale et des outils associés</w:t>
      </w:r>
      <w:r>
        <w:t xml:space="preserve">, </w:t>
      </w:r>
      <w:r w:rsidR="002D118B">
        <w:t>avec à la fois des applications phénotypiques et génomiques.</w:t>
      </w:r>
    </w:p>
    <w:p w14:paraId="1E5E5F72" w14:textId="1133A2B0" w:rsidR="009D459B" w:rsidRDefault="009D459B">
      <w:pPr>
        <w:spacing w:after="160" w:line="259" w:lineRule="auto"/>
        <w:ind w:left="0" w:firstLine="0"/>
        <w:jc w:val="left"/>
        <w:rPr>
          <w:b/>
          <w:sz w:val="29"/>
        </w:rPr>
      </w:pPr>
      <w:r>
        <w:rPr>
          <w:b/>
          <w:sz w:val="29"/>
        </w:rPr>
        <w:br w:type="page"/>
      </w:r>
    </w:p>
    <w:p w14:paraId="25806D76" w14:textId="77777777" w:rsidR="00A72810" w:rsidRDefault="000568B7">
      <w:pPr>
        <w:spacing w:after="222" w:line="259" w:lineRule="auto"/>
        <w:ind w:left="-5"/>
        <w:jc w:val="left"/>
      </w:pPr>
      <w:r>
        <w:rPr>
          <w:b/>
          <w:sz w:val="29"/>
        </w:rPr>
        <w:lastRenderedPageBreak/>
        <w:t>Références</w:t>
      </w:r>
    </w:p>
    <w:p w14:paraId="4AF40190" w14:textId="77777777" w:rsidR="00A72810" w:rsidRDefault="000568B7">
      <w:pPr>
        <w:numPr>
          <w:ilvl w:val="0"/>
          <w:numId w:val="2"/>
        </w:numPr>
        <w:spacing w:after="84"/>
        <w:ind w:right="1402" w:hanging="448"/>
      </w:pPr>
      <w:r>
        <w:t xml:space="preserve">Organisation Mondiale de la Santé. </w:t>
      </w:r>
      <w:r w:rsidRPr="00F4178B">
        <w:rPr>
          <w:lang w:val="en-GB"/>
        </w:rPr>
        <w:t xml:space="preserve">Cancer du sein. </w:t>
      </w:r>
      <w:hyperlink r:id="rId28">
        <w:r w:rsidRPr="00F4178B">
          <w:rPr>
            <w:lang w:val="en-GB"/>
          </w:rPr>
          <w:t xml:space="preserve">https://www.who.int/fr/news-room/ </w:t>
        </w:r>
      </w:hyperlink>
      <w:hyperlink r:id="rId29">
        <w:r w:rsidRPr="00F4178B">
          <w:rPr>
            <w:lang w:val="en-GB"/>
          </w:rPr>
          <w:t>fact-sheets/detail/breast-cancer</w:t>
        </w:r>
      </w:hyperlink>
      <w:hyperlink r:id="rId30">
        <w:r w:rsidRPr="00F4178B">
          <w:rPr>
            <w:lang w:val="en-GB"/>
          </w:rPr>
          <w:t>,</w:t>
        </w:r>
      </w:hyperlink>
      <w:r w:rsidRPr="00F4178B">
        <w:rPr>
          <w:lang w:val="en-GB"/>
        </w:rPr>
        <w:t xml:space="preserve"> 2022. </w:t>
      </w:r>
      <w:r>
        <w:t>Consulté le 18 mai 2025.</w:t>
      </w:r>
    </w:p>
    <w:p w14:paraId="0DECC5E9" w14:textId="77777777" w:rsidR="00A72810" w:rsidRDefault="000568B7">
      <w:pPr>
        <w:numPr>
          <w:ilvl w:val="0"/>
          <w:numId w:val="2"/>
        </w:numPr>
        <w:spacing w:after="98" w:line="296" w:lineRule="auto"/>
        <w:ind w:right="1402" w:hanging="448"/>
      </w:pPr>
      <w:r>
        <w:t>Fondation</w:t>
      </w:r>
      <w:r>
        <w:tab/>
        <w:t>ARC</w:t>
      </w:r>
      <w:r>
        <w:tab/>
        <w:t>pour</w:t>
      </w:r>
      <w:r>
        <w:tab/>
        <w:t>la</w:t>
      </w:r>
      <w:r>
        <w:tab/>
        <w:t>recherche</w:t>
      </w:r>
      <w:r>
        <w:tab/>
        <w:t>sur</w:t>
      </w:r>
      <w:r>
        <w:tab/>
        <w:t>le</w:t>
      </w:r>
      <w:r>
        <w:tab/>
        <w:t>cancer.</w:t>
      </w:r>
      <w:r>
        <w:tab/>
        <w:t>L’essentiel</w:t>
      </w:r>
      <w:r>
        <w:tab/>
        <w:t>sur</w:t>
      </w:r>
      <w:r>
        <w:tab/>
        <w:t>les</w:t>
      </w:r>
      <w:r>
        <w:tab/>
        <w:t>cancers</w:t>
      </w:r>
      <w:r>
        <w:tab/>
        <w:t>du</w:t>
      </w:r>
      <w:r>
        <w:tab/>
        <w:t>sein.</w:t>
      </w:r>
      <w:r>
        <w:tab/>
      </w:r>
      <w:hyperlink r:id="rId31">
        <w:r>
          <w:t xml:space="preserve">https://www.cancer.fr/personnes-malades/les-cancers/sein/ </w:t>
        </w:r>
      </w:hyperlink>
      <w:hyperlink r:id="rId32">
        <w:r>
          <w:t>comprendre-les-cancers-du-sein/</w:t>
        </w:r>
        <w:proofErr w:type="spellStart"/>
        <w:r>
          <w:t>l-essentiel</w:t>
        </w:r>
        <w:proofErr w:type="spellEnd"/>
      </w:hyperlink>
      <w:hyperlink r:id="rId33">
        <w:r>
          <w:t>,</w:t>
        </w:r>
      </w:hyperlink>
      <w:r>
        <w:t xml:space="preserve"> 2023. Consulté le 18 mai 2025.</w:t>
      </w:r>
    </w:p>
    <w:p w14:paraId="4F7131E4" w14:textId="77777777" w:rsidR="00A72810" w:rsidRDefault="000568B7">
      <w:pPr>
        <w:numPr>
          <w:ilvl w:val="0"/>
          <w:numId w:val="2"/>
        </w:numPr>
        <w:spacing w:after="0" w:line="328" w:lineRule="auto"/>
        <w:ind w:right="1402" w:hanging="448"/>
      </w:pPr>
      <w:r>
        <w:t xml:space="preserve">Société canadienne du cancer. Le cancer du sein triple négatif. </w:t>
      </w:r>
      <w:hyperlink r:id="rId34">
        <w:r w:rsidRPr="00F4178B">
          <w:rPr>
            <w:lang w:val="en-GB"/>
          </w:rPr>
          <w:t xml:space="preserve">https://cancer. </w:t>
        </w:r>
      </w:hyperlink>
      <w:hyperlink r:id="rId35">
        <w:r w:rsidRPr="00F4178B">
          <w:rPr>
            <w:lang w:val="en-GB"/>
          </w:rPr>
          <w:t xml:space="preserve">ca/fr/cancer-information/cancer-types/breast/what-is-breast-cancer/ </w:t>
        </w:r>
      </w:hyperlink>
      <w:hyperlink r:id="rId36">
        <w:r w:rsidRPr="00F4178B">
          <w:rPr>
            <w:lang w:val="en-GB"/>
          </w:rPr>
          <w:t>cancerous-tumours/triple-negative-breast-cancer</w:t>
        </w:r>
      </w:hyperlink>
      <w:hyperlink r:id="rId37">
        <w:r w:rsidRPr="00F4178B">
          <w:rPr>
            <w:lang w:val="en-GB"/>
          </w:rPr>
          <w:t>,</w:t>
        </w:r>
      </w:hyperlink>
      <w:r w:rsidRPr="00F4178B">
        <w:rPr>
          <w:lang w:val="en-GB"/>
        </w:rPr>
        <w:t xml:space="preserve"> 2023. </w:t>
      </w:r>
      <w:r>
        <w:t>Consulté le 18 mai</w:t>
      </w:r>
    </w:p>
    <w:p w14:paraId="4493E526" w14:textId="77777777" w:rsidR="00A72810" w:rsidRDefault="000568B7">
      <w:pPr>
        <w:spacing w:line="259" w:lineRule="auto"/>
        <w:ind w:left="458" w:right="1402"/>
      </w:pPr>
      <w:r>
        <w:t>2025.</w:t>
      </w:r>
    </w:p>
    <w:p w14:paraId="78CABD2A" w14:textId="77777777" w:rsidR="00A72810" w:rsidRDefault="000568B7">
      <w:pPr>
        <w:numPr>
          <w:ilvl w:val="0"/>
          <w:numId w:val="2"/>
        </w:numPr>
        <w:spacing w:after="90"/>
        <w:ind w:right="1402" w:hanging="448"/>
      </w:pPr>
      <w:r>
        <w:t xml:space="preserve">BRCA France. Le cancer héréditaire du sein et de l’ovaire. </w:t>
      </w:r>
      <w:hyperlink r:id="rId38">
        <w:r>
          <w:t xml:space="preserve">https://www.brcafrance.fr/ </w:t>
        </w:r>
      </w:hyperlink>
      <w:hyperlink r:id="rId39">
        <w:r>
          <w:t>cancer-</w:t>
        </w:r>
        <w:proofErr w:type="spellStart"/>
        <w:r>
          <w:t>hereditaire</w:t>
        </w:r>
        <w:proofErr w:type="spellEnd"/>
        <w:r>
          <w:t>-</w:t>
        </w:r>
        <w:proofErr w:type="spellStart"/>
        <w:r>
          <w:t>sein</w:t>
        </w:r>
        <w:proofErr w:type="spellEnd"/>
        <w:r>
          <w:t>-et-ovaire/</w:t>
        </w:r>
      </w:hyperlink>
      <w:hyperlink r:id="rId40">
        <w:r>
          <w:t>,</w:t>
        </w:r>
      </w:hyperlink>
      <w:r>
        <w:t xml:space="preserve"> 2022. Consulté le 18 mai 2025.</w:t>
      </w:r>
    </w:p>
    <w:p w14:paraId="14C7F6B6" w14:textId="77777777" w:rsidR="00A72810" w:rsidRDefault="000568B7">
      <w:pPr>
        <w:numPr>
          <w:ilvl w:val="0"/>
          <w:numId w:val="2"/>
        </w:numPr>
        <w:spacing w:after="75" w:line="328" w:lineRule="auto"/>
        <w:ind w:right="1402" w:hanging="448"/>
      </w:pPr>
      <w:r w:rsidRPr="00F4178B">
        <w:rPr>
          <w:lang w:val="en-GB"/>
        </w:rPr>
        <w:t xml:space="preserve">American Cancer Society. Triple-negative breast cancer. </w:t>
      </w:r>
      <w:hyperlink r:id="rId41">
        <w:r w:rsidRPr="00F4178B">
          <w:rPr>
            <w:lang w:val="en-GB"/>
          </w:rPr>
          <w:t xml:space="preserve">https://www.cancer.org/ </w:t>
        </w:r>
      </w:hyperlink>
      <w:hyperlink r:id="rId42">
        <w:r w:rsidRPr="00F4178B">
          <w:rPr>
            <w:lang w:val="en-GB"/>
          </w:rPr>
          <w:t>cancer/breast-cancer/about/types-of-breast-cancer/triple-negative.html</w:t>
        </w:r>
      </w:hyperlink>
      <w:hyperlink r:id="rId43">
        <w:r w:rsidRPr="00F4178B">
          <w:rPr>
            <w:lang w:val="en-GB"/>
          </w:rPr>
          <w:t xml:space="preserve">, </w:t>
        </w:r>
      </w:hyperlink>
      <w:r w:rsidRPr="00F4178B">
        <w:rPr>
          <w:lang w:val="en-GB"/>
        </w:rPr>
        <w:t xml:space="preserve">2023. </w:t>
      </w:r>
      <w:r>
        <w:t>Consulté le 18 mai 2025.</w:t>
      </w:r>
    </w:p>
    <w:p w14:paraId="565060BC" w14:textId="77777777" w:rsidR="00A72810" w:rsidRDefault="000568B7">
      <w:pPr>
        <w:numPr>
          <w:ilvl w:val="0"/>
          <w:numId w:val="2"/>
        </w:numPr>
        <w:spacing w:after="80"/>
        <w:ind w:right="1402" w:hanging="448"/>
      </w:pPr>
      <w:r>
        <w:t xml:space="preserve">Société canadienne du cancer. Grade et stade du cancer. </w:t>
      </w:r>
      <w:hyperlink r:id="rId44">
        <w:r w:rsidRPr="00F4178B">
          <w:rPr>
            <w:lang w:val="en-GB"/>
          </w:rPr>
          <w:t xml:space="preserve">https://cancer.ca/fr/ </w:t>
        </w:r>
      </w:hyperlink>
      <w:hyperlink r:id="rId45">
        <w:r w:rsidRPr="00F4178B">
          <w:rPr>
            <w:lang w:val="en-GB"/>
          </w:rPr>
          <w:t>cancer-information/what-is-cancer/stage-and-grade/grading</w:t>
        </w:r>
      </w:hyperlink>
      <w:hyperlink r:id="rId46">
        <w:r w:rsidRPr="00F4178B">
          <w:rPr>
            <w:lang w:val="en-GB"/>
          </w:rPr>
          <w:t>,</w:t>
        </w:r>
      </w:hyperlink>
      <w:r w:rsidRPr="00F4178B">
        <w:rPr>
          <w:lang w:val="en-GB"/>
        </w:rPr>
        <w:t xml:space="preserve"> 2023. </w:t>
      </w:r>
      <w:r>
        <w:t>Consulté le 18 mai 2025.</w:t>
      </w:r>
    </w:p>
    <w:p w14:paraId="649BE41C" w14:textId="77777777" w:rsidR="00A72810" w:rsidRPr="00F4178B" w:rsidRDefault="000568B7">
      <w:pPr>
        <w:numPr>
          <w:ilvl w:val="0"/>
          <w:numId w:val="2"/>
        </w:numPr>
        <w:spacing w:after="81"/>
        <w:ind w:right="1402" w:hanging="448"/>
        <w:rPr>
          <w:lang w:val="en-GB"/>
        </w:rPr>
      </w:pPr>
      <w:r w:rsidRPr="00F4178B">
        <w:rPr>
          <w:lang w:val="en-GB"/>
        </w:rPr>
        <w:t xml:space="preserve">Giampaolo </w:t>
      </w:r>
      <w:proofErr w:type="spellStart"/>
      <w:r w:rsidRPr="00F4178B">
        <w:rPr>
          <w:lang w:val="en-GB"/>
        </w:rPr>
        <w:t>Bianchini</w:t>
      </w:r>
      <w:proofErr w:type="spellEnd"/>
      <w:r w:rsidRPr="00F4178B">
        <w:rPr>
          <w:lang w:val="en-GB"/>
        </w:rPr>
        <w:t xml:space="preserve">, Justin M Balko, Ingrid A Mayer, Melinda E Sanders, and Luca Gianni. Triple-negative breast </w:t>
      </w:r>
      <w:proofErr w:type="gramStart"/>
      <w:r w:rsidRPr="00F4178B">
        <w:rPr>
          <w:lang w:val="en-GB"/>
        </w:rPr>
        <w:t>cancer :</w:t>
      </w:r>
      <w:proofErr w:type="gramEnd"/>
      <w:r w:rsidRPr="00F4178B">
        <w:rPr>
          <w:lang w:val="en-GB"/>
        </w:rPr>
        <w:t xml:space="preserve"> challenges and solutions. </w:t>
      </w:r>
      <w:r w:rsidRPr="00F4178B">
        <w:rPr>
          <w:i/>
          <w:lang w:val="en-GB"/>
        </w:rPr>
        <w:t>Nature Reviews Clinical Oncology</w:t>
      </w:r>
      <w:r w:rsidRPr="00F4178B">
        <w:rPr>
          <w:lang w:val="en-GB"/>
        </w:rPr>
        <w:t>, 13(11) :674–690, 2016.</w:t>
      </w:r>
    </w:p>
    <w:p w14:paraId="4B8B01E1" w14:textId="77777777" w:rsidR="00A72810" w:rsidRDefault="000568B7">
      <w:pPr>
        <w:numPr>
          <w:ilvl w:val="0"/>
          <w:numId w:val="2"/>
        </w:numPr>
        <w:spacing w:after="91"/>
        <w:ind w:right="1402" w:hanging="448"/>
      </w:pPr>
      <w:r>
        <w:t xml:space="preserve">A. Coutant, V. </w:t>
      </w:r>
      <w:proofErr w:type="spellStart"/>
      <w:r>
        <w:t>Cockenpot</w:t>
      </w:r>
      <w:proofErr w:type="spellEnd"/>
      <w:r>
        <w:t xml:space="preserve">, L. Muller, C. </w:t>
      </w:r>
      <w:proofErr w:type="spellStart"/>
      <w:r>
        <w:t>Degletagne</w:t>
      </w:r>
      <w:proofErr w:type="spellEnd"/>
      <w:r>
        <w:t xml:space="preserve">, R. Pommier, L. </w:t>
      </w:r>
      <w:proofErr w:type="spellStart"/>
      <w:r>
        <w:t>Tonon</w:t>
      </w:r>
      <w:proofErr w:type="spellEnd"/>
      <w:r>
        <w:t xml:space="preserve">, M. Ardin, M. C. </w:t>
      </w:r>
      <w:proofErr w:type="spellStart"/>
      <w:r>
        <w:t>Michallet</w:t>
      </w:r>
      <w:proofErr w:type="spellEnd"/>
      <w:r>
        <w:t xml:space="preserve">, C. Caux, M. Laurent, A. P. Morel, P. </w:t>
      </w:r>
      <w:proofErr w:type="spellStart"/>
      <w:r>
        <w:t>Saintigny</w:t>
      </w:r>
      <w:proofErr w:type="spellEnd"/>
      <w:r>
        <w:t xml:space="preserve">, A. Puisieux, M. </w:t>
      </w:r>
      <w:proofErr w:type="spellStart"/>
      <w:r>
        <w:t>Ouzounova</w:t>
      </w:r>
      <w:proofErr w:type="spellEnd"/>
      <w:r>
        <w:t xml:space="preserve">, and P. Martinez. </w:t>
      </w:r>
      <w:r w:rsidRPr="00F4178B">
        <w:rPr>
          <w:lang w:val="en-GB"/>
        </w:rPr>
        <w:t xml:space="preserve">Spatial transcriptomics reveal pitfalls and opportunities for the detection of rare high-plasticity breast cancer subtypes. </w:t>
      </w:r>
      <w:proofErr w:type="spellStart"/>
      <w:r>
        <w:rPr>
          <w:i/>
        </w:rPr>
        <w:t>Laboratory</w:t>
      </w:r>
      <w:proofErr w:type="spellEnd"/>
      <w:r>
        <w:rPr>
          <w:i/>
        </w:rPr>
        <w:t xml:space="preserve"> Investigation</w:t>
      </w:r>
      <w:r>
        <w:t xml:space="preserve">, 103(12) :100258, 2023. </w:t>
      </w:r>
      <w:proofErr w:type="spellStart"/>
      <w:r>
        <w:t>Epub</w:t>
      </w:r>
      <w:proofErr w:type="spellEnd"/>
      <w:r>
        <w:t xml:space="preserve"> 2023 </w:t>
      </w:r>
      <w:proofErr w:type="spellStart"/>
      <w:r>
        <w:t>Oct</w:t>
      </w:r>
      <w:proofErr w:type="spellEnd"/>
      <w:r>
        <w:t xml:space="preserve"> 7.</w:t>
      </w:r>
    </w:p>
    <w:p w14:paraId="2ED3EA4F" w14:textId="77777777" w:rsidR="00A72810" w:rsidRDefault="000568B7">
      <w:pPr>
        <w:numPr>
          <w:ilvl w:val="0"/>
          <w:numId w:val="2"/>
        </w:numPr>
        <w:spacing w:after="32"/>
        <w:ind w:right="1402" w:hanging="448"/>
      </w:pPr>
      <w:r>
        <w:t xml:space="preserve">CNRS. Est-ce qu’une division change les étapes de reprogrammation pour une </w:t>
      </w:r>
      <w:proofErr w:type="gramStart"/>
      <w:r>
        <w:t>cellule?</w:t>
      </w:r>
      <w:proofErr w:type="gramEnd"/>
      <w:r>
        <w:t xml:space="preserve"> </w:t>
      </w:r>
      <w:hyperlink r:id="rId47">
        <w:r>
          <w:t>https://www.insb.cnrs.fr/fr/cnrsinfo/</w:t>
        </w:r>
      </w:hyperlink>
    </w:p>
    <w:p w14:paraId="12D09CD0" w14:textId="77777777" w:rsidR="00A72810" w:rsidRDefault="003E43C3">
      <w:pPr>
        <w:spacing w:after="75" w:line="328" w:lineRule="auto"/>
        <w:ind w:left="448" w:right="782" w:firstLine="0"/>
      </w:pPr>
      <w:hyperlink r:id="rId48">
        <w:r w:rsidR="000568B7">
          <w:t>est-ce-quune-division-change-les-etapes-de-reprogrammation-pour-une-cellule</w:t>
        </w:r>
      </w:hyperlink>
      <w:hyperlink r:id="rId49">
        <w:r w:rsidR="000568B7">
          <w:t xml:space="preserve">, </w:t>
        </w:r>
      </w:hyperlink>
      <w:r w:rsidR="000568B7">
        <w:t>2024. Consulté le 18 mai 2025.</w:t>
      </w:r>
    </w:p>
    <w:p w14:paraId="681C8F4F" w14:textId="77777777" w:rsidR="00A72810" w:rsidRDefault="000568B7">
      <w:pPr>
        <w:numPr>
          <w:ilvl w:val="0"/>
          <w:numId w:val="2"/>
        </w:numPr>
        <w:spacing w:after="52" w:line="259" w:lineRule="auto"/>
        <w:ind w:right="1402" w:hanging="448"/>
      </w:pPr>
      <w:r>
        <w:t>Centre</w:t>
      </w:r>
      <w:r>
        <w:tab/>
        <w:t>Léon</w:t>
      </w:r>
      <w:r>
        <w:tab/>
        <w:t>Bérard.</w:t>
      </w:r>
      <w:r>
        <w:tab/>
        <w:t>Le</w:t>
      </w:r>
      <w:r>
        <w:tab/>
        <w:t>centre</w:t>
      </w:r>
      <w:r>
        <w:tab/>
        <w:t>de</w:t>
      </w:r>
      <w:r>
        <w:tab/>
        <w:t>ressources</w:t>
      </w:r>
      <w:r>
        <w:tab/>
        <w:t>biologiques</w:t>
      </w:r>
      <w:r>
        <w:tab/>
        <w:t>du</w:t>
      </w:r>
      <w:r>
        <w:tab/>
      </w:r>
      <w:proofErr w:type="spellStart"/>
      <w:r>
        <w:t>clb</w:t>
      </w:r>
      <w:proofErr w:type="spellEnd"/>
      <w:r>
        <w:t>.</w:t>
      </w:r>
    </w:p>
    <w:p w14:paraId="2AB2A8EF" w14:textId="77777777" w:rsidR="00A72810" w:rsidRDefault="003E43C3">
      <w:pPr>
        <w:spacing w:after="83" w:line="314" w:lineRule="auto"/>
        <w:ind w:left="448" w:firstLine="0"/>
        <w:jc w:val="left"/>
      </w:pPr>
      <w:hyperlink r:id="rId50">
        <w:r w:rsidR="000568B7">
          <w:t xml:space="preserve">https://www.centreleonberard.fr/professionnel-de-sante-chercheur/ </w:t>
        </w:r>
      </w:hyperlink>
      <w:hyperlink r:id="rId51">
        <w:r w:rsidR="000568B7">
          <w:t xml:space="preserve">recherche-contre-le-cancer/recherche-translationnelle/ </w:t>
        </w:r>
      </w:hyperlink>
      <w:hyperlink r:id="rId52">
        <w:r w:rsidR="000568B7">
          <w:t>le-centre-de-ressources-biologiques</w:t>
        </w:r>
      </w:hyperlink>
      <w:hyperlink r:id="rId53">
        <w:r w:rsidR="000568B7">
          <w:t>,</w:t>
        </w:r>
      </w:hyperlink>
      <w:r w:rsidR="000568B7">
        <w:t xml:space="preserve"> 2023. Consulté le 18 mai 2025.</w:t>
      </w:r>
    </w:p>
    <w:p w14:paraId="2307AD7F" w14:textId="77777777" w:rsidR="00A72810" w:rsidRDefault="000568B7">
      <w:pPr>
        <w:numPr>
          <w:ilvl w:val="0"/>
          <w:numId w:val="2"/>
        </w:numPr>
        <w:spacing w:after="98"/>
        <w:ind w:right="1402" w:hanging="448"/>
      </w:pPr>
      <w:proofErr w:type="spellStart"/>
      <w:r w:rsidRPr="00F4178B">
        <w:rPr>
          <w:lang w:val="en-GB"/>
        </w:rPr>
        <w:t>Leidamarie</w:t>
      </w:r>
      <w:proofErr w:type="spellEnd"/>
      <w:r w:rsidRPr="00F4178B">
        <w:rPr>
          <w:lang w:val="en-GB"/>
        </w:rPr>
        <w:t xml:space="preserve"> Tirado-Lee. Spatially resolved </w:t>
      </w:r>
      <w:proofErr w:type="gramStart"/>
      <w:r w:rsidRPr="00F4178B">
        <w:rPr>
          <w:lang w:val="en-GB"/>
        </w:rPr>
        <w:t>transcriptomics :</w:t>
      </w:r>
      <w:proofErr w:type="gramEnd"/>
      <w:r w:rsidRPr="00F4178B">
        <w:rPr>
          <w:lang w:val="en-GB"/>
        </w:rPr>
        <w:t xml:space="preserve"> An introductory overview of spatial gene expression profiling methods. </w:t>
      </w:r>
      <w:hyperlink r:id="rId54">
        <w:r w:rsidRPr="00F4178B">
          <w:rPr>
            <w:lang w:val="en-GB"/>
          </w:rPr>
          <w:t xml:space="preserve">https://www.10xgenomics.com/blog/ </w:t>
        </w:r>
      </w:hyperlink>
      <w:hyperlink r:id="rId55">
        <w:r w:rsidRPr="00F4178B">
          <w:rPr>
            <w:lang w:val="en-GB"/>
          </w:rPr>
          <w:t>spatially-resolved-transcriptomics-an-introductory-overview-of-spatial-gene-expression</w:t>
        </w:r>
      </w:hyperlink>
      <w:r w:rsidRPr="00F4178B">
        <w:rPr>
          <w:lang w:val="en-GB"/>
        </w:rPr>
        <w:t xml:space="preserve">2023. </w:t>
      </w:r>
      <w:r>
        <w:t>Consulté le 18 mai 2025.</w:t>
      </w:r>
    </w:p>
    <w:p w14:paraId="78979E5A" w14:textId="77777777" w:rsidR="00A72810" w:rsidRDefault="000568B7">
      <w:pPr>
        <w:numPr>
          <w:ilvl w:val="0"/>
          <w:numId w:val="2"/>
        </w:numPr>
        <w:ind w:right="1402" w:hanging="448"/>
      </w:pPr>
      <w:r w:rsidRPr="00F4178B">
        <w:rPr>
          <w:lang w:val="en-GB"/>
        </w:rPr>
        <w:t xml:space="preserve">10x Genomics. Space ranger software (version 2.0.0). </w:t>
      </w:r>
      <w:hyperlink r:id="rId56">
        <w:r>
          <w:t xml:space="preserve">https://www.10xgenomics.com/ </w:t>
        </w:r>
      </w:hyperlink>
      <w:hyperlink r:id="rId57">
        <w:proofErr w:type="spellStart"/>
        <w:r>
          <w:t>products</w:t>
        </w:r>
        <w:proofErr w:type="spellEnd"/>
        <w:r>
          <w:t>/spatial-</w:t>
        </w:r>
        <w:proofErr w:type="spellStart"/>
        <w:r>
          <w:t>gene</w:t>
        </w:r>
        <w:proofErr w:type="spellEnd"/>
        <w:r>
          <w:t>-expression</w:t>
        </w:r>
      </w:hyperlink>
      <w:hyperlink r:id="rId58">
        <w:r>
          <w:t>,</w:t>
        </w:r>
      </w:hyperlink>
      <w:r>
        <w:t xml:space="preserve"> 2023. Consulté le 18 mai 2025.</w:t>
      </w:r>
    </w:p>
    <w:p w14:paraId="6BA2CBE4" w14:textId="77777777" w:rsidR="00A72810" w:rsidRDefault="000568B7">
      <w:pPr>
        <w:numPr>
          <w:ilvl w:val="0"/>
          <w:numId w:val="2"/>
        </w:numPr>
        <w:spacing w:after="92"/>
        <w:ind w:right="1402" w:hanging="448"/>
      </w:pPr>
      <w:r>
        <w:lastRenderedPageBreak/>
        <w:t xml:space="preserve">10x Genomics. Loupe browser software (version 8.1.2). </w:t>
      </w:r>
      <w:hyperlink r:id="rId59">
        <w:r>
          <w:t xml:space="preserve">https://www.10xgenomics.com/ </w:t>
        </w:r>
      </w:hyperlink>
      <w:hyperlink r:id="rId60">
        <w:proofErr w:type="spellStart"/>
        <w:r>
          <w:t>products</w:t>
        </w:r>
        <w:proofErr w:type="spellEnd"/>
        <w:r>
          <w:t>/loupe-browser</w:t>
        </w:r>
      </w:hyperlink>
      <w:hyperlink r:id="rId61">
        <w:r>
          <w:t>,</w:t>
        </w:r>
      </w:hyperlink>
      <w:r>
        <w:t xml:space="preserve"> 2024. Consulté le 18 mai 2025.</w:t>
      </w:r>
    </w:p>
    <w:p w14:paraId="5F74EAEE" w14:textId="77777777" w:rsidR="00A72810" w:rsidRDefault="000568B7">
      <w:pPr>
        <w:numPr>
          <w:ilvl w:val="0"/>
          <w:numId w:val="2"/>
        </w:numPr>
        <w:spacing w:after="88"/>
        <w:ind w:right="1402" w:hanging="448"/>
      </w:pPr>
      <w:proofErr w:type="spellStart"/>
      <w:r>
        <w:t>Yuhan</w:t>
      </w:r>
      <w:proofErr w:type="spellEnd"/>
      <w:r>
        <w:t xml:space="preserve"> </w:t>
      </w:r>
      <w:proofErr w:type="spellStart"/>
      <w:r>
        <w:t>Hao</w:t>
      </w:r>
      <w:proofErr w:type="spellEnd"/>
      <w:r>
        <w:t xml:space="preserve">, </w:t>
      </w:r>
      <w:proofErr w:type="spellStart"/>
      <w:r>
        <w:t>Stephanie</w:t>
      </w:r>
      <w:proofErr w:type="spellEnd"/>
      <w:r>
        <w:t xml:space="preserve"> </w:t>
      </w:r>
      <w:proofErr w:type="spellStart"/>
      <w:r>
        <w:t>Hao</w:t>
      </w:r>
      <w:proofErr w:type="spellEnd"/>
      <w:r>
        <w:t>, Erica Andersen-</w:t>
      </w:r>
      <w:proofErr w:type="spellStart"/>
      <w:r>
        <w:t>Nissen</w:t>
      </w:r>
      <w:proofErr w:type="spellEnd"/>
      <w:r>
        <w:t xml:space="preserve">, William M. </w:t>
      </w:r>
      <w:proofErr w:type="spellStart"/>
      <w:r>
        <w:t>Mauck</w:t>
      </w:r>
      <w:proofErr w:type="spellEnd"/>
      <w:r>
        <w:t xml:space="preserve">, S. Zheng, Andrew Butler, M. J. Lee, Aaron J. </w:t>
      </w:r>
      <w:proofErr w:type="spellStart"/>
      <w:r>
        <w:t>Wilk</w:t>
      </w:r>
      <w:proofErr w:type="spellEnd"/>
      <w:r>
        <w:t xml:space="preserve">, </w:t>
      </w:r>
      <w:proofErr w:type="spellStart"/>
      <w:r>
        <w:t>Chloe</w:t>
      </w:r>
      <w:proofErr w:type="spellEnd"/>
      <w:r>
        <w:t xml:space="preserve"> Darby, Michael </w:t>
      </w:r>
      <w:proofErr w:type="spellStart"/>
      <w:r>
        <w:t>Zager</w:t>
      </w:r>
      <w:proofErr w:type="spellEnd"/>
      <w:r>
        <w:t xml:space="preserve">, Paul Hoffman, Marlon </w:t>
      </w:r>
      <w:proofErr w:type="spellStart"/>
      <w:r>
        <w:t>Stoeckius</w:t>
      </w:r>
      <w:proofErr w:type="spellEnd"/>
      <w:r>
        <w:t xml:space="preserve">, </w:t>
      </w:r>
      <w:proofErr w:type="spellStart"/>
      <w:r>
        <w:t>Efthymia</w:t>
      </w:r>
      <w:proofErr w:type="spellEnd"/>
      <w:r>
        <w:t xml:space="preserve"> </w:t>
      </w:r>
      <w:proofErr w:type="spellStart"/>
      <w:r>
        <w:t>Papalexi</w:t>
      </w:r>
      <w:proofErr w:type="spellEnd"/>
      <w:r>
        <w:t xml:space="preserve">, Eleni </w:t>
      </w:r>
      <w:proofErr w:type="spellStart"/>
      <w:r>
        <w:t>Mimitou</w:t>
      </w:r>
      <w:proofErr w:type="spellEnd"/>
      <w:r>
        <w:t xml:space="preserve">, and Rahul </w:t>
      </w:r>
      <w:proofErr w:type="spellStart"/>
      <w:r>
        <w:t>Satija</w:t>
      </w:r>
      <w:proofErr w:type="spellEnd"/>
      <w:r>
        <w:t xml:space="preserve">. </w:t>
      </w:r>
      <w:r w:rsidRPr="00F4178B">
        <w:rPr>
          <w:lang w:val="en-GB"/>
        </w:rPr>
        <w:t xml:space="preserve">Integrated analysis of multimodal single-cell data. </w:t>
      </w:r>
      <w:hyperlink r:id="rId62">
        <w:r w:rsidRPr="00F4178B">
          <w:rPr>
            <w:lang w:val="en-GB"/>
          </w:rPr>
          <w:t>https://satijalab.org/seurat/</w:t>
        </w:r>
      </w:hyperlink>
      <w:hyperlink r:id="rId63">
        <w:r w:rsidRPr="00F4178B">
          <w:rPr>
            <w:lang w:val="en-GB"/>
          </w:rPr>
          <w:t>,</w:t>
        </w:r>
      </w:hyperlink>
      <w:r w:rsidRPr="00F4178B">
        <w:rPr>
          <w:lang w:val="en-GB"/>
        </w:rPr>
        <w:t xml:space="preserve"> 2021. </w:t>
      </w:r>
      <w:r>
        <w:t>Seurat R package, version 5.1.0, consulté le 18 mai 2025.</w:t>
      </w:r>
    </w:p>
    <w:p w14:paraId="2365851A" w14:textId="77777777" w:rsidR="00A72810" w:rsidRDefault="000568B7">
      <w:pPr>
        <w:numPr>
          <w:ilvl w:val="0"/>
          <w:numId w:val="2"/>
        </w:numPr>
        <w:spacing w:after="94"/>
        <w:ind w:right="1402" w:hanging="448"/>
      </w:pPr>
      <w:r>
        <w:t xml:space="preserve">Ilya </w:t>
      </w:r>
      <w:proofErr w:type="spellStart"/>
      <w:r>
        <w:t>Korsunsky</w:t>
      </w:r>
      <w:proofErr w:type="spellEnd"/>
      <w:r>
        <w:t xml:space="preserve">, Nathan Millard, Jian Fan, </w:t>
      </w:r>
      <w:proofErr w:type="spellStart"/>
      <w:r>
        <w:t>Kamil</w:t>
      </w:r>
      <w:proofErr w:type="spellEnd"/>
      <w:r>
        <w:t xml:space="preserve"> </w:t>
      </w:r>
      <w:proofErr w:type="spellStart"/>
      <w:r>
        <w:t>Slowikowski</w:t>
      </w:r>
      <w:proofErr w:type="spellEnd"/>
      <w:r>
        <w:t xml:space="preserve">, Fan Zhang, Kevin Wei, </w:t>
      </w:r>
      <w:proofErr w:type="spellStart"/>
      <w:r>
        <w:t>Yury</w:t>
      </w:r>
      <w:proofErr w:type="spellEnd"/>
      <w:r>
        <w:t xml:space="preserve"> </w:t>
      </w:r>
      <w:proofErr w:type="spellStart"/>
      <w:r>
        <w:t>Baglaenko</w:t>
      </w:r>
      <w:proofErr w:type="spellEnd"/>
      <w:r>
        <w:t xml:space="preserve">, Michael Brenner, Po-Ru Loh, and Soumya </w:t>
      </w:r>
      <w:proofErr w:type="spellStart"/>
      <w:r>
        <w:t>Raychaudhuri</w:t>
      </w:r>
      <w:proofErr w:type="spellEnd"/>
      <w:r>
        <w:t xml:space="preserve">. </w:t>
      </w:r>
      <w:r w:rsidRPr="00F4178B">
        <w:rPr>
          <w:lang w:val="en-GB"/>
        </w:rPr>
        <w:t xml:space="preserve">Fast, sensitive and accurate integration of single-cell data with harmony. </w:t>
      </w:r>
      <w:r>
        <w:rPr>
          <w:i/>
        </w:rPr>
        <w:t>Nature Methods</w:t>
      </w:r>
      <w:r>
        <w:t>, 16 :1289–1296, 2019. Package R Harmony, version 1.2.3, consulté le 18 mai 2025.</w:t>
      </w:r>
    </w:p>
    <w:p w14:paraId="08B00BB8" w14:textId="77777777" w:rsidR="00A72810" w:rsidRDefault="000568B7">
      <w:pPr>
        <w:numPr>
          <w:ilvl w:val="0"/>
          <w:numId w:val="2"/>
        </w:numPr>
        <w:spacing w:after="98"/>
        <w:ind w:right="1402" w:hanging="448"/>
      </w:pPr>
      <w:r w:rsidRPr="00F4178B">
        <w:rPr>
          <w:lang w:val="en-GB"/>
        </w:rPr>
        <w:t xml:space="preserve">Charlene Zhang. </w:t>
      </w:r>
      <w:proofErr w:type="spellStart"/>
      <w:proofErr w:type="gramStart"/>
      <w:r w:rsidRPr="00F4178B">
        <w:rPr>
          <w:lang w:val="en-GB"/>
        </w:rPr>
        <w:t>infercnvplus</w:t>
      </w:r>
      <w:proofErr w:type="spellEnd"/>
      <w:r w:rsidRPr="00F4178B">
        <w:rPr>
          <w:lang w:val="en-GB"/>
        </w:rPr>
        <w:t xml:space="preserve"> :</w:t>
      </w:r>
      <w:proofErr w:type="gramEnd"/>
      <w:r w:rsidRPr="00F4178B">
        <w:rPr>
          <w:lang w:val="en-GB"/>
        </w:rPr>
        <w:t xml:space="preserve"> Enhanced ’</w:t>
      </w:r>
      <w:proofErr w:type="spellStart"/>
      <w:r w:rsidRPr="00F4178B">
        <w:rPr>
          <w:lang w:val="en-GB"/>
        </w:rPr>
        <w:t>infercnv</w:t>
      </w:r>
      <w:proofErr w:type="spellEnd"/>
      <w:r w:rsidRPr="00F4178B">
        <w:rPr>
          <w:lang w:val="en-GB"/>
        </w:rPr>
        <w:t xml:space="preserve">’ package. </w:t>
      </w:r>
      <w:hyperlink r:id="rId64">
        <w:r>
          <w:t xml:space="preserve">https://github.com/ </w:t>
        </w:r>
      </w:hyperlink>
      <w:hyperlink r:id="rId65">
        <w:r>
          <w:t>CharleneZ95/</w:t>
        </w:r>
        <w:proofErr w:type="spellStart"/>
        <w:r>
          <w:t>infercnvPlus</w:t>
        </w:r>
        <w:proofErr w:type="spellEnd"/>
      </w:hyperlink>
      <w:hyperlink r:id="rId66">
        <w:r>
          <w:t>,</w:t>
        </w:r>
      </w:hyperlink>
      <w:r>
        <w:t xml:space="preserve"> 2020. Consulté le 18 mai 2025.</w:t>
      </w:r>
    </w:p>
    <w:p w14:paraId="64BE3A14" w14:textId="77777777" w:rsidR="00A72810" w:rsidRDefault="000568B7">
      <w:pPr>
        <w:numPr>
          <w:ilvl w:val="0"/>
          <w:numId w:val="2"/>
        </w:numPr>
        <w:spacing w:after="88"/>
        <w:ind w:right="1402" w:hanging="448"/>
      </w:pPr>
      <w:r w:rsidRPr="00F4178B">
        <w:rPr>
          <w:lang w:val="en-GB"/>
        </w:rPr>
        <w:t xml:space="preserve">Broad Institute. </w:t>
      </w:r>
      <w:proofErr w:type="spellStart"/>
      <w:r w:rsidRPr="00F4178B">
        <w:rPr>
          <w:lang w:val="en-GB"/>
        </w:rPr>
        <w:t>infercnv</w:t>
      </w:r>
      <w:proofErr w:type="spellEnd"/>
      <w:r w:rsidRPr="00F4178B">
        <w:rPr>
          <w:lang w:val="en-GB"/>
        </w:rPr>
        <w:t xml:space="preserve"> of the trinity </w:t>
      </w:r>
      <w:proofErr w:type="spellStart"/>
      <w:r w:rsidRPr="00F4178B">
        <w:rPr>
          <w:lang w:val="en-GB"/>
        </w:rPr>
        <w:t>ctat</w:t>
      </w:r>
      <w:proofErr w:type="spellEnd"/>
      <w:r w:rsidRPr="00F4178B">
        <w:rPr>
          <w:lang w:val="en-GB"/>
        </w:rPr>
        <w:t xml:space="preserve"> project. </w:t>
      </w:r>
      <w:hyperlink r:id="rId67">
        <w:r>
          <w:t xml:space="preserve">https://github.com/ </w:t>
        </w:r>
      </w:hyperlink>
      <w:hyperlink r:id="rId68">
        <w:proofErr w:type="spellStart"/>
        <w:r>
          <w:t>broadinstitute</w:t>
        </w:r>
        <w:proofErr w:type="spellEnd"/>
        <w:r>
          <w:t>/</w:t>
        </w:r>
        <w:proofErr w:type="spellStart"/>
        <w:r>
          <w:t>infercnv</w:t>
        </w:r>
        <w:proofErr w:type="spellEnd"/>
      </w:hyperlink>
      <w:hyperlink r:id="rId69">
        <w:r>
          <w:t>,</w:t>
        </w:r>
      </w:hyperlink>
      <w:r>
        <w:t xml:space="preserve"> 2024. Consulté le 18 mai 2025, version stable recommandée par le dépôt.</w:t>
      </w:r>
    </w:p>
    <w:p w14:paraId="70C6FFDB" w14:textId="77777777" w:rsidR="00A72810" w:rsidRDefault="000568B7">
      <w:pPr>
        <w:numPr>
          <w:ilvl w:val="0"/>
          <w:numId w:val="2"/>
        </w:numPr>
        <w:spacing w:after="90"/>
        <w:ind w:right="1402" w:hanging="448"/>
      </w:pPr>
      <w:r w:rsidRPr="00F4178B">
        <w:rPr>
          <w:lang w:val="en-GB"/>
        </w:rPr>
        <w:t xml:space="preserve">UCSC Genome Browser. </w:t>
      </w:r>
      <w:proofErr w:type="spellStart"/>
      <w:r w:rsidRPr="00F4178B">
        <w:rPr>
          <w:lang w:val="en-GB"/>
        </w:rPr>
        <w:t>Ucsc</w:t>
      </w:r>
      <w:proofErr w:type="spellEnd"/>
      <w:r w:rsidRPr="00F4178B">
        <w:rPr>
          <w:lang w:val="en-GB"/>
        </w:rPr>
        <w:t xml:space="preserve"> genome </w:t>
      </w:r>
      <w:proofErr w:type="gramStart"/>
      <w:r w:rsidRPr="00F4178B">
        <w:rPr>
          <w:lang w:val="en-GB"/>
        </w:rPr>
        <w:t>browser :</w:t>
      </w:r>
      <w:proofErr w:type="gramEnd"/>
      <w:r w:rsidRPr="00F4178B">
        <w:rPr>
          <w:lang w:val="en-GB"/>
        </w:rPr>
        <w:t xml:space="preserve"> Human genome assembly grch38/hg38. </w:t>
      </w:r>
      <w:hyperlink r:id="rId70">
        <w:r>
          <w:t>https://genome.ucsc.edu/cgi-bin/hgGateway?db=hg38</w:t>
        </w:r>
      </w:hyperlink>
      <w:hyperlink r:id="rId71">
        <w:r>
          <w:t>,</w:t>
        </w:r>
      </w:hyperlink>
      <w:r>
        <w:t xml:space="preserve"> 2013. Consulté le 18 mai 2025.</w:t>
      </w:r>
    </w:p>
    <w:p w14:paraId="1D5278A9" w14:textId="77777777" w:rsidR="00A72810" w:rsidRPr="00F4178B" w:rsidRDefault="000568B7">
      <w:pPr>
        <w:numPr>
          <w:ilvl w:val="0"/>
          <w:numId w:val="2"/>
        </w:numPr>
        <w:spacing w:after="91" w:line="259" w:lineRule="auto"/>
        <w:ind w:right="1402" w:hanging="448"/>
        <w:rPr>
          <w:lang w:val="en-GB"/>
        </w:rPr>
      </w:pPr>
      <w:r w:rsidRPr="00F4178B">
        <w:rPr>
          <w:lang w:val="en-GB"/>
        </w:rPr>
        <w:t xml:space="preserve">RStudio Team. </w:t>
      </w:r>
      <w:proofErr w:type="spellStart"/>
      <w:proofErr w:type="gramStart"/>
      <w:r w:rsidRPr="00F4178B">
        <w:rPr>
          <w:lang w:val="en-GB"/>
        </w:rPr>
        <w:t>Rstudio</w:t>
      </w:r>
      <w:proofErr w:type="spellEnd"/>
      <w:r w:rsidRPr="00F4178B">
        <w:rPr>
          <w:lang w:val="en-GB"/>
        </w:rPr>
        <w:t xml:space="preserve"> :</w:t>
      </w:r>
      <w:proofErr w:type="gramEnd"/>
      <w:r w:rsidRPr="00F4178B">
        <w:rPr>
          <w:lang w:val="en-GB"/>
        </w:rPr>
        <w:t xml:space="preserve"> Integrated development environment for r (version 2024.09.0+375</w:t>
      </w:r>
    </w:p>
    <w:p w14:paraId="7FEBA7DC" w14:textId="77777777" w:rsidR="00A72810" w:rsidRDefault="000568B7">
      <w:pPr>
        <w:spacing w:after="91"/>
        <w:ind w:left="458" w:right="1402"/>
      </w:pPr>
      <w:r w:rsidRPr="00F4178B">
        <w:rPr>
          <w:lang w:val="en-GB"/>
        </w:rPr>
        <w:t xml:space="preserve">"cranberry hibiscus"). </w:t>
      </w:r>
      <w:hyperlink r:id="rId72">
        <w:r w:rsidRPr="00F4178B">
          <w:rPr>
            <w:lang w:val="en-GB"/>
          </w:rPr>
          <w:t>https://posit.co/download/rstudio-desktop/</w:t>
        </w:r>
      </w:hyperlink>
      <w:hyperlink r:id="rId73">
        <w:r w:rsidRPr="00F4178B">
          <w:rPr>
            <w:lang w:val="en-GB"/>
          </w:rPr>
          <w:t>,</w:t>
        </w:r>
      </w:hyperlink>
      <w:r w:rsidRPr="00F4178B">
        <w:rPr>
          <w:lang w:val="en-GB"/>
        </w:rPr>
        <w:t xml:space="preserve"> 2024. </w:t>
      </w:r>
      <w:r>
        <w:t>Consulté le 18 mai 2025.</w:t>
      </w:r>
    </w:p>
    <w:p w14:paraId="0E93932B" w14:textId="77777777" w:rsidR="00A72810" w:rsidRDefault="000568B7">
      <w:pPr>
        <w:numPr>
          <w:ilvl w:val="0"/>
          <w:numId w:val="2"/>
        </w:numPr>
        <w:spacing w:after="75" w:line="328" w:lineRule="auto"/>
        <w:ind w:right="1402" w:hanging="448"/>
      </w:pPr>
      <w:r w:rsidRPr="00F4178B">
        <w:rPr>
          <w:lang w:val="en-GB"/>
        </w:rPr>
        <w:t xml:space="preserve">BRIC Bordeaux. Prix </w:t>
      </w:r>
      <w:proofErr w:type="spellStart"/>
      <w:r w:rsidRPr="00F4178B">
        <w:rPr>
          <w:lang w:val="en-GB"/>
        </w:rPr>
        <w:t>ruban</w:t>
      </w:r>
      <w:proofErr w:type="spellEnd"/>
      <w:r w:rsidRPr="00F4178B">
        <w:rPr>
          <w:lang w:val="en-GB"/>
        </w:rPr>
        <w:t xml:space="preserve"> rose </w:t>
      </w:r>
      <w:proofErr w:type="spellStart"/>
      <w:r w:rsidRPr="00F4178B">
        <w:rPr>
          <w:lang w:val="en-GB"/>
        </w:rPr>
        <w:t>avenir</w:t>
      </w:r>
      <w:proofErr w:type="spellEnd"/>
      <w:r w:rsidRPr="00F4178B">
        <w:rPr>
          <w:lang w:val="en-GB"/>
        </w:rPr>
        <w:t xml:space="preserve"> – </w:t>
      </w:r>
      <w:proofErr w:type="spellStart"/>
      <w:r w:rsidRPr="00F4178B">
        <w:rPr>
          <w:lang w:val="en-GB"/>
        </w:rPr>
        <w:t>dr</w:t>
      </w:r>
      <w:proofErr w:type="spellEnd"/>
      <w:r w:rsidRPr="00F4178B">
        <w:rPr>
          <w:lang w:val="en-GB"/>
        </w:rPr>
        <w:t xml:space="preserve"> </w:t>
      </w:r>
      <w:proofErr w:type="spellStart"/>
      <w:r w:rsidRPr="00F4178B">
        <w:rPr>
          <w:lang w:val="en-GB"/>
        </w:rPr>
        <w:t>monica</w:t>
      </w:r>
      <w:proofErr w:type="spellEnd"/>
      <w:r w:rsidRPr="00F4178B">
        <w:rPr>
          <w:lang w:val="en-GB"/>
        </w:rPr>
        <w:t xml:space="preserve"> </w:t>
      </w:r>
      <w:proofErr w:type="spellStart"/>
      <w:r w:rsidRPr="00F4178B">
        <w:rPr>
          <w:lang w:val="en-GB"/>
        </w:rPr>
        <w:t>arnedos</w:t>
      </w:r>
      <w:proofErr w:type="spellEnd"/>
      <w:r w:rsidRPr="00F4178B">
        <w:rPr>
          <w:lang w:val="en-GB"/>
        </w:rPr>
        <w:t>, team 7 (</w:t>
      </w:r>
      <w:proofErr w:type="spellStart"/>
      <w:r w:rsidRPr="00F4178B">
        <w:rPr>
          <w:lang w:val="en-GB"/>
        </w:rPr>
        <w:t>bric</w:t>
      </w:r>
      <w:proofErr w:type="spellEnd"/>
      <w:r w:rsidRPr="00F4178B">
        <w:rPr>
          <w:lang w:val="en-GB"/>
        </w:rPr>
        <w:t xml:space="preserve">). </w:t>
      </w:r>
      <w:hyperlink r:id="rId74">
        <w:r w:rsidRPr="00F4178B">
          <w:rPr>
            <w:lang w:val="en-GB"/>
          </w:rPr>
          <w:t xml:space="preserve">https://www.bricbordeaux.com/en/2025/02/ </w:t>
        </w:r>
      </w:hyperlink>
      <w:hyperlink r:id="rId75">
        <w:r w:rsidRPr="00F4178B">
          <w:rPr>
            <w:lang w:val="en-GB"/>
          </w:rPr>
          <w:t>prix-ruban-rose-avenir-dr-monica-arnedos-team-7-bric/</w:t>
        </w:r>
      </w:hyperlink>
      <w:hyperlink r:id="rId76">
        <w:r w:rsidRPr="00F4178B">
          <w:rPr>
            <w:lang w:val="en-GB"/>
          </w:rPr>
          <w:t>,</w:t>
        </w:r>
      </w:hyperlink>
      <w:r w:rsidRPr="00F4178B">
        <w:rPr>
          <w:lang w:val="en-GB"/>
        </w:rPr>
        <w:t xml:space="preserve"> 2025. </w:t>
      </w:r>
      <w:r>
        <w:t>Consulté le 18 mai 2025.</w:t>
      </w:r>
    </w:p>
    <w:sectPr w:rsidR="00A72810">
      <w:footerReference w:type="even" r:id="rId77"/>
      <w:footerReference w:type="default" r:id="rId78"/>
      <w:footerReference w:type="first" r:id="rId79"/>
      <w:pgSz w:w="11906" w:h="16838"/>
      <w:pgMar w:top="1417" w:right="0" w:bottom="1372" w:left="1417" w:header="720" w:footer="777"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 w:author="Pierre Martinez" w:date="2025-05-27T11:33:00Z" w:initials="PM">
    <w:p w14:paraId="7BD30644" w14:textId="77777777" w:rsidR="003E43C3" w:rsidRDefault="003E43C3" w:rsidP="004D6660">
      <w:pPr>
        <w:pStyle w:val="Commentaire"/>
      </w:pPr>
      <w:r>
        <w:rPr>
          <w:rStyle w:val="Marquedecommentaire"/>
        </w:rPr>
        <w:annotationRef/>
      </w:r>
      <w:r>
        <w:t xml:space="preserve"> Il faut insérer une table avec les mesures de QC ici.</w:t>
      </w:r>
    </w:p>
  </w:comment>
  <w:comment w:id="20" w:author="Pierre Martinez" w:date="2025-05-27T11:46:00Z" w:initials="PM">
    <w:p w14:paraId="69A45A8F" w14:textId="77777777" w:rsidR="003E43C3" w:rsidRDefault="003E43C3" w:rsidP="004D6660">
      <w:pPr>
        <w:pStyle w:val="Commentaire"/>
      </w:pPr>
      <w:r>
        <w:rPr>
          <w:rStyle w:val="Marquedecommentaire"/>
        </w:rPr>
        <w:annotationRef/>
      </w:r>
      <w:r>
        <w:t>Le nombre d’</w:t>
      </w:r>
      <w:proofErr w:type="spellStart"/>
      <w:r>
        <w:t>UMIs</w:t>
      </w:r>
      <w:proofErr w:type="spellEnd"/>
      <w:r>
        <w:t xml:space="preserve"> aussi, non ?</w:t>
      </w:r>
    </w:p>
  </w:comment>
  <w:comment w:id="21" w:author="bioinfo" w:date="2025-05-27T20:23:00Z" w:initials="b">
    <w:p w14:paraId="61330387" w14:textId="67AEB82B" w:rsidR="003E43C3" w:rsidRDefault="003E43C3" w:rsidP="004D6660">
      <w:pPr>
        <w:pStyle w:val="Commentaire"/>
      </w:pPr>
      <w:r>
        <w:rPr>
          <w:rStyle w:val="Marquedecommentaire"/>
        </w:rPr>
        <w:annotationRef/>
      </w:r>
      <w:r>
        <w:t xml:space="preserve">Non je ne pouvais fournir que des </w:t>
      </w:r>
      <w:proofErr w:type="spellStart"/>
      <w:r>
        <w:t>covariables</w:t>
      </w:r>
      <w:proofErr w:type="spellEnd"/>
      <w:r>
        <w:t xml:space="preserve"> catégoriques pour Harmony</w:t>
      </w:r>
    </w:p>
  </w:comment>
  <w:comment w:id="22" w:author="bioinfo" w:date="2025-05-27T20:23:00Z" w:initials="b">
    <w:p w14:paraId="7D1B3B3D" w14:textId="77777777" w:rsidR="003E43C3" w:rsidRDefault="003E43C3" w:rsidP="004D6660">
      <w:pPr>
        <w:pStyle w:val="Commentaire"/>
        <w:ind w:left="0" w:firstLine="0"/>
      </w:pPr>
      <w:r>
        <w:rPr>
          <w:rStyle w:val="Marquedecommentaire"/>
        </w:rPr>
        <w:annotationRef/>
      </w:r>
    </w:p>
  </w:comment>
  <w:comment w:id="26" w:author="Pierre Martinez" w:date="2025-05-27T11:53:00Z" w:initials="PM">
    <w:p w14:paraId="30CEB059" w14:textId="77777777" w:rsidR="003E43C3" w:rsidRDefault="003E43C3" w:rsidP="00483D9C">
      <w:pPr>
        <w:pStyle w:val="Commentaire"/>
      </w:pPr>
      <w:r>
        <w:rPr>
          <w:rStyle w:val="Marquedecommentaire"/>
        </w:rPr>
        <w:annotationRef/>
      </w:r>
      <w:r>
        <w:t xml:space="preserve">Vérifie comment tu as paramétré le modèle MAST, avec ou sans effet </w:t>
      </w:r>
      <w:proofErr w:type="spellStart"/>
      <w:r>
        <w:t>random</w:t>
      </w:r>
      <w:proofErr w:type="spellEnd"/>
      <w:r>
        <w:t xml:space="preserve"> en plus des fixes</w:t>
      </w:r>
    </w:p>
  </w:comment>
  <w:comment w:id="27" w:author="bioinfo" w:date="2025-05-27T20:26:00Z" w:initials="b">
    <w:p w14:paraId="04501D8E" w14:textId="77777777" w:rsidR="003E43C3" w:rsidRDefault="003E43C3" w:rsidP="00483D9C">
      <w:pPr>
        <w:pStyle w:val="Commentaire"/>
      </w:pPr>
      <w:r>
        <w:rPr>
          <w:rStyle w:val="Marquedecommentaire"/>
        </w:rPr>
        <w:annotationRef/>
      </w:r>
      <w:r>
        <w:t xml:space="preserve">Non pas d’effet </w:t>
      </w:r>
      <w:proofErr w:type="spellStart"/>
      <w:r>
        <w:t>random</w:t>
      </w:r>
      <w:proofErr w:type="spellEnd"/>
      <w:r>
        <w:t xml:space="preserve"> possible en passant par </w:t>
      </w:r>
      <w:proofErr w:type="spellStart"/>
      <w:r>
        <w:t>FindAllMarkers</w:t>
      </w:r>
      <w:proofErr w:type="spellEnd"/>
      <w:r>
        <w:t xml:space="preserve"> de </w:t>
      </w:r>
      <w:proofErr w:type="spellStart"/>
      <w:r>
        <w:t>seurat</w:t>
      </w:r>
      <w:proofErr w:type="spellEnd"/>
      <w:r>
        <w:t>, que des effets fixes</w:t>
      </w:r>
    </w:p>
  </w:comment>
  <w:comment w:id="28" w:author="bioinfo" w:date="2025-05-27T20:27:00Z" w:initials="b">
    <w:p w14:paraId="108A79B0" w14:textId="77777777" w:rsidR="003E43C3" w:rsidRDefault="003E43C3" w:rsidP="00483D9C">
      <w:pPr>
        <w:pStyle w:val="Commentaire"/>
      </w:pPr>
      <w:r>
        <w:rPr>
          <w:rStyle w:val="Marquedecommentaire"/>
        </w:rPr>
        <w:annotationRef/>
      </w:r>
    </w:p>
  </w:comment>
  <w:comment w:id="32" w:author="Pierre Martinez" w:date="2025-05-21T11:11:00Z" w:initials="PM">
    <w:p w14:paraId="164FBDC2" w14:textId="77777777" w:rsidR="003E43C3" w:rsidRDefault="003E43C3" w:rsidP="00283CA5">
      <w:pPr>
        <w:pStyle w:val="Commentaire"/>
      </w:pPr>
      <w:r>
        <w:rPr>
          <w:rStyle w:val="Marquedecommentaire"/>
        </w:rPr>
        <w:annotationRef/>
      </w:r>
      <w:r>
        <w:t xml:space="preserve">Rajoute une </w:t>
      </w:r>
      <w:proofErr w:type="spellStart"/>
      <w:r>
        <w:t>ref</w:t>
      </w:r>
      <w:proofErr w:type="spellEnd"/>
    </w:p>
  </w:comment>
  <w:comment w:id="31" w:author="Pierre Martinez" w:date="2025-05-21T11:12:00Z" w:initials="PM">
    <w:p w14:paraId="0C2F8B34" w14:textId="77777777" w:rsidR="003E43C3" w:rsidRDefault="003E43C3" w:rsidP="00283CA5">
      <w:pPr>
        <w:pStyle w:val="Commentaire"/>
      </w:pPr>
      <w:r>
        <w:rPr>
          <w:rStyle w:val="Marquedecommentaire"/>
        </w:rPr>
        <w:annotationRef/>
      </w:r>
      <w:proofErr w:type="spellStart"/>
      <w:proofErr w:type="gramStart"/>
      <w:r>
        <w:t>Ca</w:t>
      </w:r>
      <w:proofErr w:type="spellEnd"/>
      <w:proofErr w:type="gramEnd"/>
      <w:r>
        <w:t xml:space="preserve"> c’est plutôt du mat et </w:t>
      </w:r>
      <w:proofErr w:type="spellStart"/>
      <w:r>
        <w:t>meth</w:t>
      </w:r>
      <w:proofErr w:type="spellEnd"/>
      <w:r>
        <w:t>.</w:t>
      </w:r>
    </w:p>
    <w:p w14:paraId="16FC078F" w14:textId="77777777" w:rsidR="003E43C3" w:rsidRDefault="003E43C3" w:rsidP="00283CA5">
      <w:pPr>
        <w:pStyle w:val="Commentaire"/>
      </w:pPr>
    </w:p>
  </w:comment>
  <w:comment w:id="64" w:author="Pierre Martinez" w:date="2025-05-20T17:16:00Z" w:initials="PM">
    <w:p w14:paraId="591068B9" w14:textId="32E112B5" w:rsidR="003E43C3" w:rsidRDefault="003E43C3">
      <w:pPr>
        <w:pStyle w:val="Commentaire"/>
      </w:pPr>
      <w:r>
        <w:rPr>
          <w:rStyle w:val="Marquedecommentaire"/>
        </w:rPr>
        <w:annotationRef/>
      </w:r>
      <w:proofErr w:type="spellStart"/>
      <w:proofErr w:type="gramStart"/>
      <w:r>
        <w:t>ref</w:t>
      </w:r>
      <w:proofErr w:type="spellEnd"/>
      <w:proofErr w:type="gramEnd"/>
    </w:p>
  </w:comment>
  <w:comment w:id="66" w:author="Pierre Martinez" w:date="2025-05-21T09:46:00Z" w:initials="PM">
    <w:p w14:paraId="49401F5C" w14:textId="0DD55183" w:rsidR="003E43C3" w:rsidRDefault="003E43C3">
      <w:pPr>
        <w:pStyle w:val="Commentaire"/>
      </w:pPr>
      <w:r>
        <w:rPr>
          <w:rStyle w:val="Marquedecommentaire"/>
        </w:rPr>
        <w:annotationRef/>
      </w:r>
      <w:r>
        <w:t xml:space="preserve">C’est bien d’introduire cette notion, vu que c’est dans ton titre. </w:t>
      </w:r>
      <w:proofErr w:type="spellStart"/>
      <w:proofErr w:type="gramStart"/>
      <w:r>
        <w:t>Ca</w:t>
      </w:r>
      <w:proofErr w:type="spellEnd"/>
      <w:proofErr w:type="gramEnd"/>
      <w:r>
        <w:t xml:space="preserve"> peut servir par la suite pour contextualiser précisément les spots concernés par tes analyses DE.</w:t>
      </w:r>
    </w:p>
  </w:comment>
  <w:comment w:id="67" w:author="Pierre Martinez" w:date="2025-05-21T09:39:00Z" w:initials="PM">
    <w:p w14:paraId="591D81FB" w14:textId="6844C299" w:rsidR="003E43C3" w:rsidRDefault="003E43C3">
      <w:pPr>
        <w:pStyle w:val="Commentaire"/>
      </w:pPr>
      <w:r>
        <w:rPr>
          <w:rStyle w:val="Marquedecommentaire"/>
        </w:rPr>
        <w:annotationRef/>
      </w:r>
      <w:r>
        <w:t>Tu peux éventuellement rajouter une visualisation des clusters</w:t>
      </w:r>
    </w:p>
  </w:comment>
  <w:comment w:id="69" w:author="Pierre Martinez" w:date="2025-05-21T10:45:00Z" w:initials="PM">
    <w:p w14:paraId="2797274F" w14:textId="351C7BF1" w:rsidR="003E43C3" w:rsidRDefault="003E43C3">
      <w:pPr>
        <w:pStyle w:val="Commentaire"/>
      </w:pPr>
      <w:r>
        <w:rPr>
          <w:rStyle w:val="Marquedecommentaire"/>
        </w:rPr>
        <w:annotationRef/>
      </w:r>
      <w:r>
        <w:t>Reporte bien archétype partout où c’est pertinent</w:t>
      </w:r>
    </w:p>
  </w:comment>
  <w:comment w:id="72" w:author="Pierre Martinez" w:date="2025-05-21T11:25:00Z" w:initials="PM">
    <w:p w14:paraId="77B0DE73" w14:textId="1BF4698B" w:rsidR="003E43C3" w:rsidRDefault="003E43C3">
      <w:pPr>
        <w:pStyle w:val="Commentaire"/>
      </w:pPr>
      <w:r>
        <w:rPr>
          <w:rStyle w:val="Marquedecommentaire"/>
        </w:rPr>
        <w:annotationRef/>
      </w:r>
      <w:r>
        <w:t>Fais aussi attention à la concordance des temps, vu que tu as déjà fait les analyses, on présente les résultats au passé en général.</w:t>
      </w:r>
    </w:p>
  </w:comment>
  <w:comment w:id="73" w:author="Pierre Martinez" w:date="2025-05-21T11:26:00Z" w:initials="PM">
    <w:p w14:paraId="0C4EF4C3" w14:textId="478E92F2" w:rsidR="003E43C3" w:rsidRDefault="003E43C3">
      <w:pPr>
        <w:pStyle w:val="Commentaire"/>
      </w:pPr>
      <w:r>
        <w:rPr>
          <w:rStyle w:val="Marquedecommentaire"/>
        </w:rPr>
        <w:annotationRef/>
      </w:r>
      <w:r>
        <w:t xml:space="preserve">Tu mélanges encore beaucoup la discussion, les résultats et la discussion. </w:t>
      </w:r>
      <w:proofErr w:type="gramStart"/>
      <w:r>
        <w:t>C’est pas</w:t>
      </w:r>
      <w:proofErr w:type="gramEnd"/>
      <w:r>
        <w:t xml:space="preserve"> rare en Master mais il va falloir apprendre à mieux cadrer ça.</w:t>
      </w:r>
    </w:p>
  </w:comment>
  <w:comment w:id="76" w:author="Pierre Martinez" w:date="2025-05-21T11:46:00Z" w:initials="PM">
    <w:p w14:paraId="77F759DE" w14:textId="77777777" w:rsidR="003E43C3" w:rsidRDefault="003E43C3">
      <w:pPr>
        <w:pStyle w:val="Commentaire"/>
      </w:pPr>
      <w:r>
        <w:rPr>
          <w:rStyle w:val="Marquedecommentaire"/>
        </w:rPr>
        <w:annotationRef/>
      </w:r>
      <w:r>
        <w:t>Pas bien expliqué du tout !</w:t>
      </w:r>
    </w:p>
    <w:p w14:paraId="419B5D68" w14:textId="02C2EBE8" w:rsidR="003E43C3" w:rsidRDefault="003E43C3">
      <w:pPr>
        <w:pStyle w:val="Commentaire"/>
      </w:pPr>
      <w:r>
        <w:t>On est d’accord que ce que tu as utilisé dans ton test c’est la différence entre les deux ?</w:t>
      </w:r>
    </w:p>
  </w:comment>
  <w:comment w:id="91" w:author="Pierre Martinez" w:date="2025-05-21T11:28:00Z" w:initials="PM">
    <w:p w14:paraId="2388BA1E" w14:textId="4CBE25DC" w:rsidR="003E43C3" w:rsidRDefault="003E43C3">
      <w:pPr>
        <w:pStyle w:val="Commentaire"/>
      </w:pPr>
      <w:r>
        <w:rPr>
          <w:rStyle w:val="Marquedecommentaire"/>
        </w:rPr>
        <w:annotationRef/>
      </w:r>
      <w:r>
        <w:t>Trop loin du texte associé, ça doit venir en 3.2.1</w:t>
      </w:r>
    </w:p>
  </w:comment>
  <w:comment w:id="93" w:author="Pierre Martinez" w:date="2025-05-21T17:24:00Z" w:initials="PM">
    <w:p w14:paraId="719E25AB" w14:textId="4BCD0FA4" w:rsidR="003E43C3" w:rsidRDefault="003E43C3">
      <w:pPr>
        <w:pStyle w:val="Commentaire"/>
      </w:pPr>
      <w:r>
        <w:rPr>
          <w:rStyle w:val="Marquedecommentaire"/>
        </w:rPr>
        <w:annotationRef/>
      </w:r>
      <w:r>
        <w:t>Attention, c’est des marqueurs normaux</w:t>
      </w:r>
    </w:p>
  </w:comment>
  <w:comment w:id="94" w:author="Pierre Martinez" w:date="2025-05-21T17:27:00Z" w:initials="PM">
    <w:p w14:paraId="2663E6E0" w14:textId="65B20E0E" w:rsidR="003E43C3" w:rsidRDefault="003E43C3">
      <w:pPr>
        <w:pStyle w:val="Commentaire"/>
      </w:pPr>
      <w:r>
        <w:rPr>
          <w:rStyle w:val="Marquedecommentaire"/>
        </w:rPr>
        <w:annotationRef/>
      </w:r>
      <w:r>
        <w:t>Tu vas vraiment devoir apprendre à être synthétique, tu as tendance à beaucoup t’étendre sur peu de chose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comment>
  <w:comment w:id="95" w:author="Pierre" w:date="2025-05-28T14:00:00Z" w:initials="P">
    <w:p w14:paraId="694A0E0C" w14:textId="1BD76ACD" w:rsidR="003E43C3" w:rsidRDefault="003E43C3">
      <w:pPr>
        <w:pStyle w:val="Commentaire"/>
      </w:pPr>
      <w:r>
        <w:rPr>
          <w:rStyle w:val="Marquedecommentaire"/>
        </w:rPr>
        <w:annotationRef/>
      </w:r>
      <w:r>
        <w:t>Attention à être sûr que tu as bien compris ce point, c’est important.</w:t>
      </w:r>
    </w:p>
  </w:comment>
  <w:comment w:id="96" w:author="Pierre Martinez" w:date="2025-05-21T17:33:00Z" w:initials="PM">
    <w:p w14:paraId="742B916B" w14:textId="4DA9C5F1" w:rsidR="003E43C3" w:rsidRDefault="003E43C3">
      <w:pPr>
        <w:pStyle w:val="Commentaire"/>
      </w:pPr>
      <w:r>
        <w:rPr>
          <w:rStyle w:val="Marquedecommentaire"/>
        </w:rPr>
        <w:annotationRef/>
      </w:r>
      <w:r>
        <w:t>On a pas du tout essayé de faire ça. On regarder les différences de CNA par paires de compartiments, pas par sous-type.</w:t>
      </w:r>
    </w:p>
  </w:comment>
  <w:comment w:id="97" w:author="Pierre" w:date="2025-05-22T10:22:00Z" w:initials="P">
    <w:p w14:paraId="689F2FDC" w14:textId="530D2ECC" w:rsidR="003E43C3" w:rsidRDefault="003E43C3" w:rsidP="00CE7262">
      <w:pPr>
        <w:pStyle w:val="Commentaire"/>
      </w:pPr>
      <w:r>
        <w:rPr>
          <w:rStyle w:val="Marquedecommentaire"/>
        </w:rPr>
        <w:annotationRef/>
      </w:r>
      <w:proofErr w:type="spellStart"/>
      <w:r>
        <w:t>Ref</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BD30644" w15:done="1"/>
  <w15:commentEx w15:paraId="69A45A8F" w15:done="1"/>
  <w15:commentEx w15:paraId="61330387" w15:paraIdParent="69A45A8F" w15:done="1"/>
  <w15:commentEx w15:paraId="7D1B3B3D" w15:paraIdParent="69A45A8F" w15:done="1"/>
  <w15:commentEx w15:paraId="30CEB059" w15:done="1"/>
  <w15:commentEx w15:paraId="04501D8E" w15:paraIdParent="30CEB059" w15:done="1"/>
  <w15:commentEx w15:paraId="108A79B0" w15:paraIdParent="30CEB059" w15:done="1"/>
  <w15:commentEx w15:paraId="164FBDC2" w15:done="1"/>
  <w15:commentEx w15:paraId="16FC078F" w15:done="1"/>
  <w15:commentEx w15:paraId="591068B9" w15:done="1"/>
  <w15:commentEx w15:paraId="49401F5C" w15:done="1"/>
  <w15:commentEx w15:paraId="591D81FB" w15:done="1"/>
  <w15:commentEx w15:paraId="2797274F" w15:done="1"/>
  <w15:commentEx w15:paraId="77B0DE73" w15:done="1"/>
  <w15:commentEx w15:paraId="0C4EF4C3" w15:done="1"/>
  <w15:commentEx w15:paraId="419B5D68" w15:done="1"/>
  <w15:commentEx w15:paraId="2388BA1E" w15:done="1"/>
  <w15:commentEx w15:paraId="719E25AB" w15:done="1"/>
  <w15:commentEx w15:paraId="2663E6E0" w15:done="1"/>
  <w15:commentEx w15:paraId="694A0E0C" w15:done="1"/>
  <w15:commentEx w15:paraId="742B916B" w15:done="1"/>
  <w15:commentEx w15:paraId="689F2FDC"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BD30644" w16cid:durableId="2BE0219E"/>
  <w16cid:commentId w16cid:paraId="69A45A8F" w16cid:durableId="2BE024A7"/>
  <w16cid:commentId w16cid:paraId="61330387" w16cid:durableId="2BE09DA5"/>
  <w16cid:commentId w16cid:paraId="7D1B3B3D" w16cid:durableId="2BE09DCF"/>
  <w16cid:commentId w16cid:paraId="30CEB059" w16cid:durableId="2BE02654"/>
  <w16cid:commentId w16cid:paraId="04501D8E" w16cid:durableId="2BE09E83"/>
  <w16cid:commentId w16cid:paraId="108A79B0" w16cid:durableId="2BE09EB8"/>
  <w16cid:commentId w16cid:paraId="164FBDC2" w16cid:durableId="2BE02B3B"/>
  <w16cid:commentId w16cid:paraId="16FC078F" w16cid:durableId="2BE02B3A"/>
  <w16cid:commentId w16cid:paraId="591068B9" w16cid:durableId="2BD7376F"/>
  <w16cid:commentId w16cid:paraId="49401F5C" w16cid:durableId="2BD81F7A"/>
  <w16cid:commentId w16cid:paraId="591D81FB" w16cid:durableId="2BD81DEB"/>
  <w16cid:commentId w16cid:paraId="2797274F" w16cid:durableId="2BD82D44"/>
  <w16cid:commentId w16cid:paraId="0C4EF4C3" w16cid:durableId="2BD83701"/>
  <w16cid:commentId w16cid:paraId="419B5D68" w16cid:durableId="2BD83B83"/>
  <w16cid:commentId w16cid:paraId="719E25AB" w16cid:durableId="2BD88AD7"/>
  <w16cid:commentId w16cid:paraId="694A0E0C" w16cid:durableId="2BE3EA97"/>
  <w16cid:commentId w16cid:paraId="689F2FDC" w16cid:durableId="2BDEEF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087272" w14:textId="77777777" w:rsidR="00736343" w:rsidRDefault="00736343">
      <w:pPr>
        <w:spacing w:after="0" w:line="240" w:lineRule="auto"/>
      </w:pPr>
      <w:r>
        <w:separator/>
      </w:r>
    </w:p>
  </w:endnote>
  <w:endnote w:type="continuationSeparator" w:id="0">
    <w:p w14:paraId="408548A5" w14:textId="77777777" w:rsidR="00736343" w:rsidRDefault="007363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C0CD8" w14:textId="77777777" w:rsidR="003E43C3" w:rsidRDefault="003E43C3">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3C1867" w14:textId="77777777" w:rsidR="003E43C3" w:rsidRDefault="003E43C3">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AB64A" w14:textId="77777777" w:rsidR="003E43C3" w:rsidRDefault="003E43C3">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C0ED9" w14:textId="77777777" w:rsidR="003E43C3" w:rsidRDefault="003E43C3">
    <w:pPr>
      <w:spacing w:after="0" w:line="259" w:lineRule="auto"/>
      <w:ind w:left="0" w:right="1417" w:firstLine="0"/>
      <w:jc w:val="center"/>
    </w:pPr>
    <w:r>
      <w:fldChar w:fldCharType="begin"/>
    </w:r>
    <w:r>
      <w:instrText xml:space="preserve"> PAGE   \* MERGEFORMAT </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18E378" w14:textId="12685C8A" w:rsidR="003E43C3" w:rsidRDefault="003E43C3">
    <w:pPr>
      <w:spacing w:after="0" w:line="259" w:lineRule="auto"/>
      <w:ind w:left="0" w:right="1417" w:firstLine="0"/>
      <w:jc w:val="center"/>
    </w:pPr>
    <w:r>
      <w:fldChar w:fldCharType="begin"/>
    </w:r>
    <w:r>
      <w:instrText xml:space="preserve"> PAGE   \* MERGEFORMAT </w:instrText>
    </w:r>
    <w:r>
      <w:fldChar w:fldCharType="separate"/>
    </w:r>
    <w:r>
      <w:rPr>
        <w:noProof/>
      </w:rPr>
      <w:t>27</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4A552" w14:textId="77777777" w:rsidR="003E43C3" w:rsidRDefault="003E43C3">
    <w:pPr>
      <w:spacing w:after="0" w:line="259" w:lineRule="auto"/>
      <w:ind w:left="0" w:right="1417"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5BF256" w14:textId="77777777" w:rsidR="00736343" w:rsidRDefault="00736343">
      <w:pPr>
        <w:spacing w:after="0" w:line="240" w:lineRule="auto"/>
      </w:pPr>
      <w:r>
        <w:separator/>
      </w:r>
    </w:p>
  </w:footnote>
  <w:footnote w:type="continuationSeparator" w:id="0">
    <w:p w14:paraId="617FF231" w14:textId="77777777" w:rsidR="00736343" w:rsidRDefault="007363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CC4505"/>
    <w:multiLevelType w:val="multilevel"/>
    <w:tmpl w:val="4822C3C6"/>
    <w:lvl w:ilvl="0">
      <w:start w:val="1"/>
      <w:numFmt w:val="decimal"/>
      <w:pStyle w:val="Titre1"/>
      <w:lvlText w:val="%1"/>
      <w:lvlJc w:val="left"/>
      <w:pPr>
        <w:ind w:left="0"/>
      </w:pPr>
      <w:rPr>
        <w:rFonts w:ascii="Calibri" w:eastAsia="Calibri" w:hAnsi="Calibri" w:cs="Calibri"/>
        <w:b/>
        <w:bCs/>
        <w:i w:val="0"/>
        <w:strike w:val="0"/>
        <w:dstrike w:val="0"/>
        <w:color w:val="000000"/>
        <w:sz w:val="29"/>
        <w:szCs w:val="29"/>
        <w:u w:val="none" w:color="000000"/>
        <w:bdr w:val="none" w:sz="0" w:space="0" w:color="auto"/>
        <w:shd w:val="clear" w:color="auto" w:fill="auto"/>
        <w:vertAlign w:val="baseline"/>
      </w:rPr>
    </w:lvl>
    <w:lvl w:ilvl="1">
      <w:start w:val="1"/>
      <w:numFmt w:val="decimal"/>
      <w:pStyle w:val="Titre2"/>
      <w:lvlText w:val="%1.%2"/>
      <w:lvlJc w:val="left"/>
      <w:pPr>
        <w:ind w:left="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start w:val="1"/>
      <w:numFmt w:val="decimal"/>
      <w:pStyle w:val="Titre3"/>
      <w:lvlText w:val="%1.%2.%3"/>
      <w:lvlJc w:val="left"/>
      <w:pPr>
        <w:ind w:left="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539B26FE"/>
    <w:multiLevelType w:val="hybridMultilevel"/>
    <w:tmpl w:val="3C282C76"/>
    <w:lvl w:ilvl="0" w:tplc="2CAE8E42">
      <w:start w:val="1"/>
      <w:numFmt w:val="decimal"/>
      <w:lvlText w:val="[%1]"/>
      <w:lvlJc w:val="left"/>
      <w:pPr>
        <w:ind w:left="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7BE2030">
      <w:start w:val="1"/>
      <w:numFmt w:val="lowerLetter"/>
      <w:lvlText w:val="%2"/>
      <w:lvlJc w:val="left"/>
      <w:pPr>
        <w:ind w:left="11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83A737A">
      <w:start w:val="1"/>
      <w:numFmt w:val="lowerRoman"/>
      <w:lvlText w:val="%3"/>
      <w:lvlJc w:val="left"/>
      <w:pPr>
        <w:ind w:left="18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E567172">
      <w:start w:val="1"/>
      <w:numFmt w:val="decimal"/>
      <w:lvlText w:val="%4"/>
      <w:lvlJc w:val="left"/>
      <w:pPr>
        <w:ind w:left="25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7F672A6">
      <w:start w:val="1"/>
      <w:numFmt w:val="lowerLetter"/>
      <w:lvlText w:val="%5"/>
      <w:lvlJc w:val="left"/>
      <w:pPr>
        <w:ind w:left="32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9E8968C">
      <w:start w:val="1"/>
      <w:numFmt w:val="lowerRoman"/>
      <w:lvlText w:val="%6"/>
      <w:lvlJc w:val="left"/>
      <w:pPr>
        <w:ind w:left="40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5EE5CFA">
      <w:start w:val="1"/>
      <w:numFmt w:val="decimal"/>
      <w:lvlText w:val="%7"/>
      <w:lvlJc w:val="left"/>
      <w:pPr>
        <w:ind w:left="47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DAA8746">
      <w:start w:val="1"/>
      <w:numFmt w:val="lowerLetter"/>
      <w:lvlText w:val="%8"/>
      <w:lvlJc w:val="left"/>
      <w:pPr>
        <w:ind w:left="54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B6C1B14">
      <w:start w:val="1"/>
      <w:numFmt w:val="lowerRoman"/>
      <w:lvlText w:val="%9"/>
      <w:lvlJc w:val="left"/>
      <w:pPr>
        <w:ind w:left="61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78007AE7"/>
    <w:multiLevelType w:val="hybridMultilevel"/>
    <w:tmpl w:val="606683FE"/>
    <w:lvl w:ilvl="0" w:tplc="42E0FBE6">
      <w:start w:val="1"/>
      <w:numFmt w:val="decimal"/>
      <w:lvlText w:val="%1"/>
      <w:lvlJc w:val="left"/>
      <w:pPr>
        <w:ind w:left="5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FCE28FE">
      <w:start w:val="1"/>
      <w:numFmt w:val="lowerLetter"/>
      <w:lvlText w:val="%2"/>
      <w:lvlJc w:val="left"/>
      <w:pPr>
        <w:ind w:left="14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A0A90F6">
      <w:start w:val="1"/>
      <w:numFmt w:val="lowerRoman"/>
      <w:lvlText w:val="%3"/>
      <w:lvlJc w:val="left"/>
      <w:pPr>
        <w:ind w:left="21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86435D0">
      <w:start w:val="1"/>
      <w:numFmt w:val="decimal"/>
      <w:lvlText w:val="%4"/>
      <w:lvlJc w:val="left"/>
      <w:pPr>
        <w:ind w:left="28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12E8158">
      <w:start w:val="1"/>
      <w:numFmt w:val="lowerLetter"/>
      <w:lvlText w:val="%5"/>
      <w:lvlJc w:val="left"/>
      <w:pPr>
        <w:ind w:left="35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70299BA">
      <w:start w:val="1"/>
      <w:numFmt w:val="lowerRoman"/>
      <w:lvlText w:val="%6"/>
      <w:lvlJc w:val="left"/>
      <w:pPr>
        <w:ind w:left="42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7A64726">
      <w:start w:val="1"/>
      <w:numFmt w:val="decimal"/>
      <w:lvlText w:val="%7"/>
      <w:lvlJc w:val="left"/>
      <w:pPr>
        <w:ind w:left="50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17282F8">
      <w:start w:val="1"/>
      <w:numFmt w:val="lowerLetter"/>
      <w:lvlText w:val="%8"/>
      <w:lvlJc w:val="left"/>
      <w:pPr>
        <w:ind w:left="57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F38B5D2">
      <w:start w:val="1"/>
      <w:numFmt w:val="lowerRoman"/>
      <w:lvlText w:val="%9"/>
      <w:lvlJc w:val="left"/>
      <w:pPr>
        <w:ind w:left="64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ierre Martinez">
    <w15:presenceInfo w15:providerId="Windows Live" w15:userId="1918a004dd8146e9"/>
  </w15:person>
  <w15:person w15:author="bioinfo">
    <w15:presenceInfo w15:providerId="None" w15:userId="bioinfo"/>
  </w15:person>
  <w15:person w15:author="Pierre">
    <w15:presenceInfo w15:providerId="Windows Live" w15:userId="1918a004dd8146e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2810"/>
    <w:rsid w:val="00037122"/>
    <w:rsid w:val="000428B5"/>
    <w:rsid w:val="0004581B"/>
    <w:rsid w:val="00051186"/>
    <w:rsid w:val="000568B7"/>
    <w:rsid w:val="00063D8B"/>
    <w:rsid w:val="00070BED"/>
    <w:rsid w:val="00083C2E"/>
    <w:rsid w:val="000A0992"/>
    <w:rsid w:val="000D7F4A"/>
    <w:rsid w:val="000F5D40"/>
    <w:rsid w:val="000F781E"/>
    <w:rsid w:val="00107E96"/>
    <w:rsid w:val="00131A99"/>
    <w:rsid w:val="00134143"/>
    <w:rsid w:val="0014203B"/>
    <w:rsid w:val="00147C3F"/>
    <w:rsid w:val="00154384"/>
    <w:rsid w:val="001574AD"/>
    <w:rsid w:val="0018008D"/>
    <w:rsid w:val="0019041B"/>
    <w:rsid w:val="001A05D1"/>
    <w:rsid w:val="001C4ECF"/>
    <w:rsid w:val="001C7F31"/>
    <w:rsid w:val="001D59C0"/>
    <w:rsid w:val="001E1C7E"/>
    <w:rsid w:val="00203751"/>
    <w:rsid w:val="002139DC"/>
    <w:rsid w:val="0021589C"/>
    <w:rsid w:val="002360F5"/>
    <w:rsid w:val="00246308"/>
    <w:rsid w:val="00257A26"/>
    <w:rsid w:val="00283CA5"/>
    <w:rsid w:val="002A55A5"/>
    <w:rsid w:val="002A7E17"/>
    <w:rsid w:val="002D118B"/>
    <w:rsid w:val="002D6B1B"/>
    <w:rsid w:val="002F63C4"/>
    <w:rsid w:val="003017AF"/>
    <w:rsid w:val="00305B3A"/>
    <w:rsid w:val="00310BE6"/>
    <w:rsid w:val="00311764"/>
    <w:rsid w:val="003309FC"/>
    <w:rsid w:val="003356AA"/>
    <w:rsid w:val="00361D31"/>
    <w:rsid w:val="00367554"/>
    <w:rsid w:val="003747E1"/>
    <w:rsid w:val="003D66BF"/>
    <w:rsid w:val="003E171F"/>
    <w:rsid w:val="003E43C3"/>
    <w:rsid w:val="00423DD3"/>
    <w:rsid w:val="00430CF5"/>
    <w:rsid w:val="00435A06"/>
    <w:rsid w:val="00447614"/>
    <w:rsid w:val="00460797"/>
    <w:rsid w:val="0046402B"/>
    <w:rsid w:val="00483D9C"/>
    <w:rsid w:val="00487E0D"/>
    <w:rsid w:val="004D6660"/>
    <w:rsid w:val="004E67F8"/>
    <w:rsid w:val="00502AEF"/>
    <w:rsid w:val="005156C5"/>
    <w:rsid w:val="005213B6"/>
    <w:rsid w:val="0055238C"/>
    <w:rsid w:val="00564449"/>
    <w:rsid w:val="0057042F"/>
    <w:rsid w:val="005825A1"/>
    <w:rsid w:val="00586908"/>
    <w:rsid w:val="005B20FB"/>
    <w:rsid w:val="005B337B"/>
    <w:rsid w:val="005B56A7"/>
    <w:rsid w:val="005B7108"/>
    <w:rsid w:val="005C1039"/>
    <w:rsid w:val="005C5085"/>
    <w:rsid w:val="005C5E06"/>
    <w:rsid w:val="005D0451"/>
    <w:rsid w:val="005D2F79"/>
    <w:rsid w:val="005D5473"/>
    <w:rsid w:val="005F4B7C"/>
    <w:rsid w:val="00614F4D"/>
    <w:rsid w:val="00615D68"/>
    <w:rsid w:val="00625048"/>
    <w:rsid w:val="00633416"/>
    <w:rsid w:val="0068228D"/>
    <w:rsid w:val="00682E1F"/>
    <w:rsid w:val="006933C1"/>
    <w:rsid w:val="0069697C"/>
    <w:rsid w:val="006B15FC"/>
    <w:rsid w:val="006D7861"/>
    <w:rsid w:val="0070476B"/>
    <w:rsid w:val="00705673"/>
    <w:rsid w:val="007335F0"/>
    <w:rsid w:val="00734161"/>
    <w:rsid w:val="00736343"/>
    <w:rsid w:val="007514CF"/>
    <w:rsid w:val="007669B2"/>
    <w:rsid w:val="00776551"/>
    <w:rsid w:val="007D2A02"/>
    <w:rsid w:val="007F5F3C"/>
    <w:rsid w:val="00804E73"/>
    <w:rsid w:val="00816784"/>
    <w:rsid w:val="00832F73"/>
    <w:rsid w:val="0083601C"/>
    <w:rsid w:val="008413F1"/>
    <w:rsid w:val="00853937"/>
    <w:rsid w:val="008615C6"/>
    <w:rsid w:val="008617ED"/>
    <w:rsid w:val="008A6321"/>
    <w:rsid w:val="008F136F"/>
    <w:rsid w:val="00922F5E"/>
    <w:rsid w:val="009452BD"/>
    <w:rsid w:val="00956490"/>
    <w:rsid w:val="0097243A"/>
    <w:rsid w:val="00982036"/>
    <w:rsid w:val="009A47F8"/>
    <w:rsid w:val="009D0B4D"/>
    <w:rsid w:val="009D459B"/>
    <w:rsid w:val="009E2F73"/>
    <w:rsid w:val="009E3E6A"/>
    <w:rsid w:val="009F3FA3"/>
    <w:rsid w:val="00A560BF"/>
    <w:rsid w:val="00A72810"/>
    <w:rsid w:val="00AC0BA3"/>
    <w:rsid w:val="00AF00BD"/>
    <w:rsid w:val="00AF1131"/>
    <w:rsid w:val="00B21AD8"/>
    <w:rsid w:val="00B25EC5"/>
    <w:rsid w:val="00B413D4"/>
    <w:rsid w:val="00B464C9"/>
    <w:rsid w:val="00B55C0C"/>
    <w:rsid w:val="00B6231B"/>
    <w:rsid w:val="00B64B5D"/>
    <w:rsid w:val="00BA213A"/>
    <w:rsid w:val="00BB2EF5"/>
    <w:rsid w:val="00BC08E3"/>
    <w:rsid w:val="00BE0977"/>
    <w:rsid w:val="00BE4D21"/>
    <w:rsid w:val="00C011B4"/>
    <w:rsid w:val="00C11BAA"/>
    <w:rsid w:val="00C171C9"/>
    <w:rsid w:val="00C25C72"/>
    <w:rsid w:val="00C317CB"/>
    <w:rsid w:val="00C35193"/>
    <w:rsid w:val="00C72BC6"/>
    <w:rsid w:val="00C93320"/>
    <w:rsid w:val="00C947B4"/>
    <w:rsid w:val="00CE7262"/>
    <w:rsid w:val="00D20B66"/>
    <w:rsid w:val="00D22128"/>
    <w:rsid w:val="00D24114"/>
    <w:rsid w:val="00D246D4"/>
    <w:rsid w:val="00D2504E"/>
    <w:rsid w:val="00D44D78"/>
    <w:rsid w:val="00D72847"/>
    <w:rsid w:val="00D84CF6"/>
    <w:rsid w:val="00D93872"/>
    <w:rsid w:val="00DA7770"/>
    <w:rsid w:val="00DC3F56"/>
    <w:rsid w:val="00E00F87"/>
    <w:rsid w:val="00E01A74"/>
    <w:rsid w:val="00E12C04"/>
    <w:rsid w:val="00E244BD"/>
    <w:rsid w:val="00E47249"/>
    <w:rsid w:val="00E562C7"/>
    <w:rsid w:val="00E61A12"/>
    <w:rsid w:val="00E85BF3"/>
    <w:rsid w:val="00E90CAE"/>
    <w:rsid w:val="00EA16F0"/>
    <w:rsid w:val="00EA3C51"/>
    <w:rsid w:val="00EB6B1A"/>
    <w:rsid w:val="00EE0DBA"/>
    <w:rsid w:val="00EE107C"/>
    <w:rsid w:val="00EE2B48"/>
    <w:rsid w:val="00EF4C2C"/>
    <w:rsid w:val="00F21DE8"/>
    <w:rsid w:val="00F4178B"/>
    <w:rsid w:val="00F45660"/>
    <w:rsid w:val="00F57B6D"/>
    <w:rsid w:val="00F7224E"/>
    <w:rsid w:val="00F8406B"/>
    <w:rsid w:val="00F91D6B"/>
    <w:rsid w:val="00F95967"/>
    <w:rsid w:val="00FA7305"/>
    <w:rsid w:val="00FB6492"/>
    <w:rsid w:val="00FC09AB"/>
    <w:rsid w:val="00FD11F9"/>
    <w:rsid w:val="00FE14EE"/>
    <w:rsid w:val="00FF3AC6"/>
    <w:rsid w:val="00FF7BB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F23D5"/>
  <w15:docId w15:val="{26A2E81E-223A-4D48-A77B-6DE243F4CF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54" w:line="308" w:lineRule="auto"/>
      <w:ind w:left="10" w:hanging="10"/>
      <w:jc w:val="both"/>
    </w:pPr>
    <w:rPr>
      <w:rFonts w:ascii="Calibri" w:eastAsia="Calibri" w:hAnsi="Calibri" w:cs="Calibri"/>
      <w:color w:val="000000"/>
    </w:rPr>
  </w:style>
  <w:style w:type="paragraph" w:styleId="Titre1">
    <w:name w:val="heading 1"/>
    <w:next w:val="Normal"/>
    <w:link w:val="Titre1Car"/>
    <w:uiPriority w:val="9"/>
    <w:qFormat/>
    <w:pPr>
      <w:keepNext/>
      <w:keepLines/>
      <w:numPr>
        <w:numId w:val="3"/>
      </w:numPr>
      <w:spacing w:after="222"/>
      <w:ind w:left="1001" w:right="991" w:hanging="10"/>
      <w:outlineLvl w:val="0"/>
    </w:pPr>
    <w:rPr>
      <w:rFonts w:ascii="Calibri" w:eastAsia="Calibri" w:hAnsi="Calibri" w:cs="Calibri"/>
      <w:b/>
      <w:color w:val="000000"/>
      <w:sz w:val="29"/>
    </w:rPr>
  </w:style>
  <w:style w:type="paragraph" w:styleId="Titre2">
    <w:name w:val="heading 2"/>
    <w:next w:val="Normal"/>
    <w:link w:val="Titre2Car"/>
    <w:uiPriority w:val="9"/>
    <w:unhideWhenUsed/>
    <w:qFormat/>
    <w:pPr>
      <w:keepNext/>
      <w:keepLines/>
      <w:numPr>
        <w:ilvl w:val="1"/>
        <w:numId w:val="3"/>
      </w:numPr>
      <w:spacing w:after="192"/>
      <w:ind w:left="10" w:hanging="10"/>
      <w:outlineLvl w:val="1"/>
    </w:pPr>
    <w:rPr>
      <w:rFonts w:ascii="Calibri" w:eastAsia="Calibri" w:hAnsi="Calibri" w:cs="Calibri"/>
      <w:b/>
      <w:color w:val="000000"/>
      <w:sz w:val="24"/>
    </w:rPr>
  </w:style>
  <w:style w:type="paragraph" w:styleId="Titre3">
    <w:name w:val="heading 3"/>
    <w:next w:val="Normal"/>
    <w:link w:val="Titre3Car"/>
    <w:uiPriority w:val="9"/>
    <w:unhideWhenUsed/>
    <w:qFormat/>
    <w:pPr>
      <w:keepNext/>
      <w:keepLines/>
      <w:numPr>
        <w:ilvl w:val="2"/>
        <w:numId w:val="3"/>
      </w:numPr>
      <w:spacing w:after="187" w:line="265" w:lineRule="auto"/>
      <w:ind w:left="349" w:hanging="10"/>
      <w:outlineLvl w:val="2"/>
    </w:pPr>
    <w:rPr>
      <w:rFonts w:ascii="Calibri" w:eastAsia="Calibri" w:hAnsi="Calibri" w:cs="Calibri"/>
      <w:b/>
      <w:color w:val="000000"/>
    </w:rPr>
  </w:style>
  <w:style w:type="paragraph" w:styleId="Titre4">
    <w:name w:val="heading 4"/>
    <w:next w:val="Normal"/>
    <w:link w:val="Titre4Car"/>
    <w:uiPriority w:val="9"/>
    <w:unhideWhenUsed/>
    <w:qFormat/>
    <w:pPr>
      <w:keepNext/>
      <w:keepLines/>
      <w:spacing w:after="187" w:line="265" w:lineRule="auto"/>
      <w:ind w:left="349" w:hanging="10"/>
      <w:outlineLvl w:val="3"/>
    </w:pPr>
    <w:rPr>
      <w:rFonts w:ascii="Calibri" w:eastAsia="Calibri" w:hAnsi="Calibri" w:cs="Calibri"/>
      <w:b/>
      <w:color w:val="00000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link w:val="Titre2"/>
    <w:rPr>
      <w:rFonts w:ascii="Calibri" w:eastAsia="Calibri" w:hAnsi="Calibri" w:cs="Calibri"/>
      <w:b/>
      <w:color w:val="000000"/>
      <w:sz w:val="24"/>
    </w:rPr>
  </w:style>
  <w:style w:type="character" w:customStyle="1" w:styleId="Titre4Car">
    <w:name w:val="Titre 4 Car"/>
    <w:link w:val="Titre4"/>
    <w:rPr>
      <w:rFonts w:ascii="Calibri" w:eastAsia="Calibri" w:hAnsi="Calibri" w:cs="Calibri"/>
      <w:b/>
      <w:color w:val="000000"/>
      <w:sz w:val="22"/>
    </w:rPr>
  </w:style>
  <w:style w:type="character" w:customStyle="1" w:styleId="Titre1Car">
    <w:name w:val="Titre 1 Car"/>
    <w:link w:val="Titre1"/>
    <w:rPr>
      <w:rFonts w:ascii="Calibri" w:eastAsia="Calibri" w:hAnsi="Calibri" w:cs="Calibri"/>
      <w:b/>
      <w:color w:val="000000"/>
      <w:sz w:val="29"/>
    </w:rPr>
  </w:style>
  <w:style w:type="character" w:customStyle="1" w:styleId="Titre3Car">
    <w:name w:val="Titre 3 Car"/>
    <w:link w:val="Titre3"/>
    <w:rPr>
      <w:rFonts w:ascii="Calibri" w:eastAsia="Calibri" w:hAnsi="Calibri" w:cs="Calibri"/>
      <w:b/>
      <w:color w:val="000000"/>
      <w:sz w:val="22"/>
    </w:rPr>
  </w:style>
  <w:style w:type="paragraph" w:styleId="TM1">
    <w:name w:val="toc 1"/>
    <w:hidden/>
    <w:pPr>
      <w:ind w:left="15" w:right="15"/>
    </w:pPr>
    <w:rPr>
      <w:rFonts w:ascii="Calibri" w:eastAsia="Calibri" w:hAnsi="Calibri" w:cs="Calibri"/>
      <w:color w:val="000000"/>
    </w:rPr>
  </w:style>
  <w:style w:type="paragraph" w:styleId="TM2">
    <w:name w:val="toc 2"/>
    <w:hidden/>
    <w:pPr>
      <w:ind w:left="15" w:right="15"/>
    </w:pPr>
    <w:rPr>
      <w:rFonts w:ascii="Calibri" w:eastAsia="Calibri" w:hAnsi="Calibri" w:cs="Calibri"/>
      <w:color w:val="000000"/>
    </w:rPr>
  </w:style>
  <w:style w:type="paragraph" w:styleId="TM3">
    <w:name w:val="toc 3"/>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En-tte">
    <w:name w:val="header"/>
    <w:basedOn w:val="Normal"/>
    <w:link w:val="En-tteCar"/>
    <w:uiPriority w:val="99"/>
    <w:unhideWhenUsed/>
    <w:rsid w:val="000568B7"/>
    <w:pPr>
      <w:tabs>
        <w:tab w:val="center" w:pos="4536"/>
        <w:tab w:val="right" w:pos="9072"/>
      </w:tabs>
      <w:spacing w:after="0" w:line="240" w:lineRule="auto"/>
    </w:pPr>
  </w:style>
  <w:style w:type="character" w:customStyle="1" w:styleId="En-tteCar">
    <w:name w:val="En-tête Car"/>
    <w:basedOn w:val="Policepardfaut"/>
    <w:link w:val="En-tte"/>
    <w:uiPriority w:val="99"/>
    <w:rsid w:val="000568B7"/>
    <w:rPr>
      <w:rFonts w:ascii="Calibri" w:eastAsia="Calibri" w:hAnsi="Calibri" w:cs="Calibri"/>
      <w:color w:val="000000"/>
    </w:rPr>
  </w:style>
  <w:style w:type="character" w:styleId="Marquedecommentaire">
    <w:name w:val="annotation reference"/>
    <w:basedOn w:val="Policepardfaut"/>
    <w:uiPriority w:val="99"/>
    <w:semiHidden/>
    <w:unhideWhenUsed/>
    <w:rsid w:val="000F5D40"/>
    <w:rPr>
      <w:sz w:val="16"/>
      <w:szCs w:val="16"/>
    </w:rPr>
  </w:style>
  <w:style w:type="paragraph" w:styleId="Commentaire">
    <w:name w:val="annotation text"/>
    <w:basedOn w:val="Normal"/>
    <w:link w:val="CommentaireCar"/>
    <w:uiPriority w:val="99"/>
    <w:semiHidden/>
    <w:unhideWhenUsed/>
    <w:rsid w:val="000F5D40"/>
    <w:pPr>
      <w:spacing w:line="240" w:lineRule="auto"/>
    </w:pPr>
    <w:rPr>
      <w:sz w:val="20"/>
      <w:szCs w:val="20"/>
    </w:rPr>
  </w:style>
  <w:style w:type="character" w:customStyle="1" w:styleId="CommentaireCar">
    <w:name w:val="Commentaire Car"/>
    <w:basedOn w:val="Policepardfaut"/>
    <w:link w:val="Commentaire"/>
    <w:uiPriority w:val="99"/>
    <w:semiHidden/>
    <w:rsid w:val="000F5D40"/>
    <w:rPr>
      <w:rFonts w:ascii="Calibri" w:eastAsia="Calibri" w:hAnsi="Calibri" w:cs="Calibri"/>
      <w:color w:val="000000"/>
      <w:sz w:val="20"/>
      <w:szCs w:val="20"/>
    </w:rPr>
  </w:style>
  <w:style w:type="paragraph" w:styleId="Objetducommentaire">
    <w:name w:val="annotation subject"/>
    <w:basedOn w:val="Commentaire"/>
    <w:next w:val="Commentaire"/>
    <w:link w:val="ObjetducommentaireCar"/>
    <w:uiPriority w:val="99"/>
    <w:semiHidden/>
    <w:unhideWhenUsed/>
    <w:rsid w:val="000F5D40"/>
    <w:rPr>
      <w:b/>
      <w:bCs/>
    </w:rPr>
  </w:style>
  <w:style w:type="character" w:customStyle="1" w:styleId="ObjetducommentaireCar">
    <w:name w:val="Objet du commentaire Car"/>
    <w:basedOn w:val="CommentaireCar"/>
    <w:link w:val="Objetducommentaire"/>
    <w:uiPriority w:val="99"/>
    <w:semiHidden/>
    <w:rsid w:val="000F5D40"/>
    <w:rPr>
      <w:rFonts w:ascii="Calibri" w:eastAsia="Calibri" w:hAnsi="Calibri" w:cs="Calibri"/>
      <w:b/>
      <w:bCs/>
      <w:color w:val="000000"/>
      <w:sz w:val="20"/>
      <w:szCs w:val="20"/>
    </w:rPr>
  </w:style>
  <w:style w:type="paragraph" w:styleId="Textedebulles">
    <w:name w:val="Balloon Text"/>
    <w:basedOn w:val="Normal"/>
    <w:link w:val="TextedebullesCar"/>
    <w:uiPriority w:val="99"/>
    <w:semiHidden/>
    <w:unhideWhenUsed/>
    <w:rsid w:val="000F5D4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F5D40"/>
    <w:rPr>
      <w:rFonts w:ascii="Segoe UI" w:eastAsia="Calibri" w:hAnsi="Segoe UI" w:cs="Segoe UI"/>
      <w:color w:val="000000"/>
      <w:sz w:val="18"/>
      <w:szCs w:val="18"/>
    </w:rPr>
  </w:style>
  <w:style w:type="paragraph" w:styleId="Rvision">
    <w:name w:val="Revision"/>
    <w:hidden/>
    <w:uiPriority w:val="99"/>
    <w:semiHidden/>
    <w:rsid w:val="005C5E06"/>
    <w:pPr>
      <w:spacing w:after="0" w:line="240" w:lineRule="auto"/>
    </w:pPr>
    <w:rPr>
      <w:rFonts w:ascii="Calibri" w:eastAsia="Calibri" w:hAnsi="Calibri" w:cs="Calibri"/>
      <w:color w:val="000000"/>
    </w:rPr>
  </w:style>
  <w:style w:type="paragraph" w:styleId="Lgende">
    <w:name w:val="caption"/>
    <w:basedOn w:val="Normal"/>
    <w:next w:val="Normal"/>
    <w:uiPriority w:val="35"/>
    <w:unhideWhenUsed/>
    <w:qFormat/>
    <w:rsid w:val="00D93872"/>
    <w:pPr>
      <w:spacing w:after="200" w:line="240" w:lineRule="auto"/>
    </w:pPr>
    <w:rPr>
      <w:i/>
      <w:iCs/>
      <w:color w:val="44546A" w:themeColor="text2"/>
      <w:sz w:val="18"/>
      <w:szCs w:val="18"/>
    </w:rPr>
  </w:style>
  <w:style w:type="paragraph" w:styleId="NormalWeb">
    <w:name w:val="Normal (Web)"/>
    <w:basedOn w:val="Normal"/>
    <w:uiPriority w:val="99"/>
    <w:semiHidden/>
    <w:unhideWhenUsed/>
    <w:rsid w:val="0070476B"/>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character" w:styleId="Lienhypertexte">
    <w:name w:val="Hyperlink"/>
    <w:basedOn w:val="Policepardfaut"/>
    <w:uiPriority w:val="99"/>
    <w:semiHidden/>
    <w:unhideWhenUsed/>
    <w:rsid w:val="00C35193"/>
    <w:rPr>
      <w:color w:val="0000FF"/>
      <w:u w:val="single"/>
    </w:rPr>
  </w:style>
  <w:style w:type="character" w:customStyle="1" w:styleId="c-bibliographic-informationvalue">
    <w:name w:val="c-bibliographic-information__value"/>
    <w:basedOn w:val="Policepardfaut"/>
    <w:rsid w:val="002D6B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470095">
      <w:bodyDiv w:val="1"/>
      <w:marLeft w:val="0"/>
      <w:marRight w:val="0"/>
      <w:marTop w:val="0"/>
      <w:marBottom w:val="0"/>
      <w:divBdr>
        <w:top w:val="none" w:sz="0" w:space="0" w:color="auto"/>
        <w:left w:val="none" w:sz="0" w:space="0" w:color="auto"/>
        <w:bottom w:val="none" w:sz="0" w:space="0" w:color="auto"/>
        <w:right w:val="none" w:sz="0" w:space="0" w:color="auto"/>
      </w:divBdr>
    </w:div>
    <w:div w:id="291331100">
      <w:bodyDiv w:val="1"/>
      <w:marLeft w:val="0"/>
      <w:marRight w:val="0"/>
      <w:marTop w:val="0"/>
      <w:marBottom w:val="0"/>
      <w:divBdr>
        <w:top w:val="none" w:sz="0" w:space="0" w:color="auto"/>
        <w:left w:val="none" w:sz="0" w:space="0" w:color="auto"/>
        <w:bottom w:val="none" w:sz="0" w:space="0" w:color="auto"/>
        <w:right w:val="none" w:sz="0" w:space="0" w:color="auto"/>
      </w:divBdr>
    </w:div>
    <w:div w:id="523253891">
      <w:bodyDiv w:val="1"/>
      <w:marLeft w:val="0"/>
      <w:marRight w:val="0"/>
      <w:marTop w:val="0"/>
      <w:marBottom w:val="0"/>
      <w:divBdr>
        <w:top w:val="none" w:sz="0" w:space="0" w:color="auto"/>
        <w:left w:val="none" w:sz="0" w:space="0" w:color="auto"/>
        <w:bottom w:val="none" w:sz="0" w:space="0" w:color="auto"/>
        <w:right w:val="none" w:sz="0" w:space="0" w:color="auto"/>
      </w:divBdr>
    </w:div>
    <w:div w:id="1063600896">
      <w:bodyDiv w:val="1"/>
      <w:marLeft w:val="0"/>
      <w:marRight w:val="0"/>
      <w:marTop w:val="0"/>
      <w:marBottom w:val="0"/>
      <w:divBdr>
        <w:top w:val="none" w:sz="0" w:space="0" w:color="auto"/>
        <w:left w:val="none" w:sz="0" w:space="0" w:color="auto"/>
        <w:bottom w:val="none" w:sz="0" w:space="0" w:color="auto"/>
        <w:right w:val="none" w:sz="0" w:space="0" w:color="auto"/>
      </w:divBdr>
      <w:divsChild>
        <w:div w:id="1696496140">
          <w:marLeft w:val="0"/>
          <w:marRight w:val="0"/>
          <w:marTop w:val="0"/>
          <w:marBottom w:val="0"/>
          <w:divBdr>
            <w:top w:val="none" w:sz="0" w:space="0" w:color="auto"/>
            <w:left w:val="none" w:sz="0" w:space="0" w:color="auto"/>
            <w:bottom w:val="none" w:sz="0" w:space="0" w:color="auto"/>
            <w:right w:val="none" w:sz="0" w:space="0" w:color="auto"/>
          </w:divBdr>
          <w:divsChild>
            <w:div w:id="84679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53388">
      <w:bodyDiv w:val="1"/>
      <w:marLeft w:val="0"/>
      <w:marRight w:val="0"/>
      <w:marTop w:val="0"/>
      <w:marBottom w:val="0"/>
      <w:divBdr>
        <w:top w:val="none" w:sz="0" w:space="0" w:color="auto"/>
        <w:left w:val="none" w:sz="0" w:space="0" w:color="auto"/>
        <w:bottom w:val="none" w:sz="0" w:space="0" w:color="auto"/>
        <w:right w:val="none" w:sz="0" w:space="0" w:color="auto"/>
      </w:divBdr>
    </w:div>
    <w:div w:id="18849755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nlinelibrary.wiley.com/action/showCitFormats?doi=10.1111%2Fj.1600-0463.2007.apm_636.xml.x" TargetMode="External"/><Relationship Id="rId21" Type="http://schemas.openxmlformats.org/officeDocument/2006/relationships/image" Target="media/image8.png"/><Relationship Id="rId42" Type="http://schemas.openxmlformats.org/officeDocument/2006/relationships/hyperlink" Target="https://www.cancer.org/cancer/breast-cancer/about/types-of-breast-cancer/triple-negative.html" TargetMode="External"/><Relationship Id="rId47" Type="http://schemas.openxmlformats.org/officeDocument/2006/relationships/hyperlink" Target="https://www.insb.cnrs.fr/fr/cnrsinfo/est-ce-quune-division-change-les-etapes-de-reprogrammation-pour-une-cellule" TargetMode="External"/><Relationship Id="rId63" Type="http://schemas.openxmlformats.org/officeDocument/2006/relationships/hyperlink" Target="https://satijalab.org/seurat/" TargetMode="External"/><Relationship Id="rId68" Type="http://schemas.openxmlformats.org/officeDocument/2006/relationships/hyperlink" Target="https://github.com/broadinstitute/infercnv" TargetMode="External"/><Relationship Id="rId16" Type="http://schemas.openxmlformats.org/officeDocument/2006/relationships/image" Target="media/image3.png"/><Relationship Id="rId11" Type="http://schemas.openxmlformats.org/officeDocument/2006/relationships/footer" Target="footer3.xml"/><Relationship Id="rId32" Type="http://schemas.openxmlformats.org/officeDocument/2006/relationships/hyperlink" Target="https://www.cancer.fr/personnes-malades/les-cancers/sein/comprendre-les-cancers-du-sein/l-essentiel" TargetMode="External"/><Relationship Id="rId37" Type="http://schemas.openxmlformats.org/officeDocument/2006/relationships/hyperlink" Target="https://cancer.ca/fr/cancer-information/cancer-types/breast/what-is-breast-cancer/cancerous-tumours/triple-negative-breast-cancer" TargetMode="External"/><Relationship Id="rId53" Type="http://schemas.openxmlformats.org/officeDocument/2006/relationships/hyperlink" Target="https://www.centreleonberard.fr/professionnel-de-sante-chercheur/recherche-contre-le-cancer/recherche-translationnelle/le-centre-de-ressources-biologiques" TargetMode="External"/><Relationship Id="rId58" Type="http://schemas.openxmlformats.org/officeDocument/2006/relationships/hyperlink" Target="https://www.10xgenomics.com/products/spatial-gene-expression" TargetMode="External"/><Relationship Id="rId74" Type="http://schemas.openxmlformats.org/officeDocument/2006/relationships/hyperlink" Target="https://www.bricbordeaux.com/en/2025/02/prix-ruban-rose-avenir-dr-monica-arnedos-team-7-bric/" TargetMode="External"/><Relationship Id="rId79"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hyperlink" Target="https://www.10xgenomics.com/products/loupe-browser" TargetMode="External"/><Relationship Id="rId82" Type="http://schemas.openxmlformats.org/officeDocument/2006/relationships/theme" Target="theme/theme1.xml"/><Relationship Id="rId19" Type="http://schemas.openxmlformats.org/officeDocument/2006/relationships/image" Target="media/image6.png"/><Relationship Id="rId14" Type="http://schemas.microsoft.com/office/2011/relationships/commentsExtended" Target="commentsExtended.xml"/><Relationship Id="rId22" Type="http://schemas.openxmlformats.org/officeDocument/2006/relationships/image" Target="media/image9.png"/><Relationship Id="rId27" Type="http://schemas.openxmlformats.org/officeDocument/2006/relationships/hyperlink" Target="https://doi.org/10.1111/j.1600-0463.2007.apm_636.xml.x" TargetMode="External"/><Relationship Id="rId30" Type="http://schemas.openxmlformats.org/officeDocument/2006/relationships/hyperlink" Target="https://www.who.int/fr/news-room/fact-sheets/detail/breast-cancer" TargetMode="External"/><Relationship Id="rId35" Type="http://schemas.openxmlformats.org/officeDocument/2006/relationships/hyperlink" Target="https://cancer.ca/fr/cancer-information/cancer-types/breast/what-is-breast-cancer/cancerous-tumours/triple-negative-breast-cancer" TargetMode="External"/><Relationship Id="rId43" Type="http://schemas.openxmlformats.org/officeDocument/2006/relationships/hyperlink" Target="https://www.cancer.org/cancer/breast-cancer/about/types-of-breast-cancer/triple-negative.html" TargetMode="External"/><Relationship Id="rId48" Type="http://schemas.openxmlformats.org/officeDocument/2006/relationships/hyperlink" Target="https://www.insb.cnrs.fr/fr/cnrsinfo/est-ce-quune-division-change-les-etapes-de-reprogrammation-pour-une-cellule" TargetMode="External"/><Relationship Id="rId56" Type="http://schemas.openxmlformats.org/officeDocument/2006/relationships/hyperlink" Target="https://www.10xgenomics.com/products/spatial-gene-expression" TargetMode="External"/><Relationship Id="rId64" Type="http://schemas.openxmlformats.org/officeDocument/2006/relationships/hyperlink" Target="https://github.com/CharleneZ95/infercnvPlus" TargetMode="External"/><Relationship Id="rId69" Type="http://schemas.openxmlformats.org/officeDocument/2006/relationships/hyperlink" Target="https://github.com/broadinstitute/infercnv" TargetMode="External"/><Relationship Id="rId77" Type="http://schemas.openxmlformats.org/officeDocument/2006/relationships/footer" Target="footer4.xml"/><Relationship Id="rId8" Type="http://schemas.openxmlformats.org/officeDocument/2006/relationships/image" Target="media/image1.jpg"/><Relationship Id="rId51" Type="http://schemas.openxmlformats.org/officeDocument/2006/relationships/hyperlink" Target="https://www.centreleonberard.fr/professionnel-de-sante-chercheur/recherche-contre-le-cancer/recherche-translationnelle/le-centre-de-ressources-biologiques" TargetMode="External"/><Relationship Id="rId72" Type="http://schemas.openxmlformats.org/officeDocument/2006/relationships/hyperlink" Target="https://posit.co/download/rstudio-desktop/"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cancer.fr/personnes-malades/les-cancers/sein/comprendre-les-cancers-du-sein/l-essentiel" TargetMode="External"/><Relationship Id="rId38" Type="http://schemas.openxmlformats.org/officeDocument/2006/relationships/hyperlink" Target="https://www.brcafrance.fr/cancer-hereditaire-sein-et-ovaire/" TargetMode="External"/><Relationship Id="rId46" Type="http://schemas.openxmlformats.org/officeDocument/2006/relationships/hyperlink" Target="https://cancer.ca/fr/cancer-information/what-is-cancer/stage-and-grade/grading" TargetMode="External"/><Relationship Id="rId59" Type="http://schemas.openxmlformats.org/officeDocument/2006/relationships/hyperlink" Target="https://www.10xgenomics.com/products/loupe-browser" TargetMode="External"/><Relationship Id="rId67" Type="http://schemas.openxmlformats.org/officeDocument/2006/relationships/hyperlink" Target="https://github.com/broadinstitute/infercnv" TargetMode="External"/><Relationship Id="rId20" Type="http://schemas.openxmlformats.org/officeDocument/2006/relationships/image" Target="media/image7.png"/><Relationship Id="rId41" Type="http://schemas.openxmlformats.org/officeDocument/2006/relationships/hyperlink" Target="https://www.cancer.org/cancer/breast-cancer/about/types-of-breast-cancer/triple-negative.html" TargetMode="External"/><Relationship Id="rId54" Type="http://schemas.openxmlformats.org/officeDocument/2006/relationships/hyperlink" Target="https://www.10xgenomics.com/blog/spatially-resolved-transcriptomics-an-introductory-overview-of-spatial-gene-expression-profiling-methods" TargetMode="External"/><Relationship Id="rId62" Type="http://schemas.openxmlformats.org/officeDocument/2006/relationships/hyperlink" Target="https://satijalab.org/seurat/" TargetMode="External"/><Relationship Id="rId70" Type="http://schemas.openxmlformats.org/officeDocument/2006/relationships/hyperlink" Target="https://genome.ucsc.edu/cgi-bin/hgGateway?db=hg38" TargetMode="External"/><Relationship Id="rId75" Type="http://schemas.openxmlformats.org/officeDocument/2006/relationships/hyperlink" Target="https://www.bricbordeaux.com/en/2025/02/prix-ruban-rose-avenir-dr-monica-arnedos-team-7-bri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10.png"/><Relationship Id="rId28" Type="http://schemas.openxmlformats.org/officeDocument/2006/relationships/hyperlink" Target="https://www.who.int/fr/news-room/fact-sheets/detail/breast-cancer" TargetMode="External"/><Relationship Id="rId36" Type="http://schemas.openxmlformats.org/officeDocument/2006/relationships/hyperlink" Target="https://cancer.ca/fr/cancer-information/cancer-types/breast/what-is-breast-cancer/cancerous-tumours/triple-negative-breast-cancer" TargetMode="External"/><Relationship Id="rId49" Type="http://schemas.openxmlformats.org/officeDocument/2006/relationships/hyperlink" Target="https://www.insb.cnrs.fr/fr/cnrsinfo/est-ce-quune-division-change-les-etapes-de-reprogrammation-pour-une-cellule" TargetMode="External"/><Relationship Id="rId57" Type="http://schemas.openxmlformats.org/officeDocument/2006/relationships/hyperlink" Target="https://www.10xgenomics.com/products/spatial-gene-expression" TargetMode="External"/><Relationship Id="rId10" Type="http://schemas.openxmlformats.org/officeDocument/2006/relationships/footer" Target="footer2.xml"/><Relationship Id="rId31" Type="http://schemas.openxmlformats.org/officeDocument/2006/relationships/hyperlink" Target="https://www.cancer.fr/personnes-malades/les-cancers/sein/comprendre-les-cancers-du-sein/l-essentiel" TargetMode="External"/><Relationship Id="rId44" Type="http://schemas.openxmlformats.org/officeDocument/2006/relationships/hyperlink" Target="https://cancer.ca/fr/cancer-information/what-is-cancer/stage-and-grade/grading" TargetMode="External"/><Relationship Id="rId52" Type="http://schemas.openxmlformats.org/officeDocument/2006/relationships/hyperlink" Target="https://www.centreleonberard.fr/professionnel-de-sante-chercheur/recherche-contre-le-cancer/recherche-translationnelle/le-centre-de-ressources-biologiques" TargetMode="External"/><Relationship Id="rId60" Type="http://schemas.openxmlformats.org/officeDocument/2006/relationships/hyperlink" Target="https://www.10xgenomics.com/products/loupe-browser" TargetMode="External"/><Relationship Id="rId65" Type="http://schemas.openxmlformats.org/officeDocument/2006/relationships/hyperlink" Target="https://github.com/CharleneZ95/infercnvPlus" TargetMode="External"/><Relationship Id="rId73" Type="http://schemas.openxmlformats.org/officeDocument/2006/relationships/hyperlink" Target="https://posit.co/download/rstudio-desktop/" TargetMode="External"/><Relationship Id="rId78" Type="http://schemas.openxmlformats.org/officeDocument/2006/relationships/footer" Target="footer5.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omments" Target="comments.xml"/><Relationship Id="rId18" Type="http://schemas.openxmlformats.org/officeDocument/2006/relationships/image" Target="media/image5.png"/><Relationship Id="rId39" Type="http://schemas.openxmlformats.org/officeDocument/2006/relationships/hyperlink" Target="https://www.brcafrance.fr/cancer-hereditaire-sein-et-ovaire/" TargetMode="External"/><Relationship Id="rId34" Type="http://schemas.openxmlformats.org/officeDocument/2006/relationships/hyperlink" Target="https://cancer.ca/fr/cancer-information/cancer-types/breast/what-is-breast-cancer/cancerous-tumours/triple-negative-breast-cancer" TargetMode="External"/><Relationship Id="rId50" Type="http://schemas.openxmlformats.org/officeDocument/2006/relationships/hyperlink" Target="https://www.centreleonberard.fr/professionnel-de-sante-chercheur/recherche-contre-le-cancer/recherche-translationnelle/le-centre-de-ressources-biologiques" TargetMode="External"/><Relationship Id="rId55" Type="http://schemas.openxmlformats.org/officeDocument/2006/relationships/hyperlink" Target="https://www.10xgenomics.com/blog/spatially-resolved-transcriptomics-an-introductory-overview-of-spatial-gene-expression-profiling-methods" TargetMode="External"/><Relationship Id="rId76" Type="http://schemas.openxmlformats.org/officeDocument/2006/relationships/hyperlink" Target="https://www.bricbordeaux.com/en/2025/02/prix-ruban-rose-avenir-dr-monica-arnedos-team-7-bric/" TargetMode="External"/><Relationship Id="rId7" Type="http://schemas.openxmlformats.org/officeDocument/2006/relationships/endnotes" Target="endnotes.xml"/><Relationship Id="rId71" Type="http://schemas.openxmlformats.org/officeDocument/2006/relationships/hyperlink" Target="https://genome.ucsc.edu/cgi-bin/hgGateway?db=hg38" TargetMode="External"/><Relationship Id="rId2" Type="http://schemas.openxmlformats.org/officeDocument/2006/relationships/numbering" Target="numbering.xml"/><Relationship Id="rId29" Type="http://schemas.openxmlformats.org/officeDocument/2006/relationships/hyperlink" Target="https://www.who.int/fr/news-room/fact-sheets/detail/breast-cancer" TargetMode="External"/><Relationship Id="rId24" Type="http://schemas.openxmlformats.org/officeDocument/2006/relationships/image" Target="media/image11.png"/><Relationship Id="rId40" Type="http://schemas.openxmlformats.org/officeDocument/2006/relationships/hyperlink" Target="https://www.brcafrance.fr/cancer-hereditaire-sein-et-ovaire/" TargetMode="External"/><Relationship Id="rId45" Type="http://schemas.openxmlformats.org/officeDocument/2006/relationships/hyperlink" Target="https://cancer.ca/fr/cancer-information/what-is-cancer/stage-and-grade/grading" TargetMode="External"/><Relationship Id="rId66" Type="http://schemas.openxmlformats.org/officeDocument/2006/relationships/hyperlink" Target="https://github.com/CharleneZ95/infercnvPlus"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15B2D-5DE4-4EA0-BADD-76327A1B6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4294967264</TotalTime>
  <Pages>33</Pages>
  <Words>11568</Words>
  <Characters>63630</Characters>
  <Application>Microsoft Office Word</Application>
  <DocSecurity>0</DocSecurity>
  <Lines>530</Lines>
  <Paragraphs>150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bioinfo</dc:creator>
  <cp:keywords/>
  <cp:lastModifiedBy>bioinfo</cp:lastModifiedBy>
  <cp:revision>4</cp:revision>
  <dcterms:created xsi:type="dcterms:W3CDTF">2025-05-30T06:56:00Z</dcterms:created>
  <dcterms:modified xsi:type="dcterms:W3CDTF">2025-05-30T06:25:00Z</dcterms:modified>
</cp:coreProperties>
</file>